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id w:val="2000142593"/>
        <w:docPartObj>
          <w:docPartGallery w:val="Cover Pages"/>
          <w:docPartUnique/>
        </w:docPartObj>
      </w:sdtPr>
      <w:sdtContent>
        <w:p w14:paraId="6E46495E" w14:textId="7ECDE373" w:rsidR="00472C99" w:rsidRDefault="00472C99">
          <w:r>
            <w:rPr>
              <w:noProof/>
            </w:rPr>
            <mc:AlternateContent>
              <mc:Choice Requires="wps">
                <w:drawing>
                  <wp:anchor distT="0" distB="0" distL="114300" distR="114300" simplePos="0" relativeHeight="251661312" behindDoc="0" locked="0" layoutInCell="1" allowOverlap="1" wp14:anchorId="1979839A" wp14:editId="0D4B9BA7">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831803479"/>
                                  <w:dataBinding w:prefixMappings="xmlns:ns0='http://purl.org/dc/elements/1.1/' xmlns:ns1='http://schemas.openxmlformats.org/package/2006/metadata/core-properties' " w:xpath="/ns1:coreProperties[1]/ns0:creator[1]" w:storeItemID="{6C3C8BC8-F283-45AE-878A-BAB7291924A1}"/>
                                  <w15:appearance w15:val="hidden"/>
                                  <w:text/>
                                </w:sdtPr>
                                <w:sdtContent>
                                  <w:p w14:paraId="403D9EC8" w14:textId="7ADB2CF7" w:rsidR="00861033" w:rsidRDefault="00861033">
                                    <w:pPr>
                                      <w:pStyle w:val="NoSpacing"/>
                                      <w:spacing w:after="480"/>
                                      <w:rPr>
                                        <w:i/>
                                        <w:color w:val="262626" w:themeColor="text1" w:themeTint="D9"/>
                                        <w:sz w:val="32"/>
                                        <w:szCs w:val="32"/>
                                      </w:rPr>
                                    </w:pPr>
                                    <w:r>
                                      <w:rPr>
                                        <w:i/>
                                        <w:color w:val="262626" w:themeColor="text1" w:themeTint="D9"/>
                                        <w:sz w:val="32"/>
                                        <w:szCs w:val="32"/>
                                      </w:rPr>
                                      <w:t>Gregory T Adams</w:t>
                                    </w:r>
                                  </w:p>
                                </w:sdtContent>
                              </w:sdt>
                              <w:p w14:paraId="17013BDF" w14:textId="67CF0905" w:rsidR="00861033" w:rsidRDefault="00861033">
                                <w:pPr>
                                  <w:pStyle w:val="NoSpacing"/>
                                  <w:rPr>
                                    <w:i/>
                                    <w:color w:val="262626" w:themeColor="text1" w:themeTint="D9"/>
                                    <w:sz w:val="26"/>
                                    <w:szCs w:val="26"/>
                                  </w:rPr>
                                </w:pPr>
                                <w:r>
                                  <w:rPr>
                                    <w:i/>
                                    <w:color w:val="262626" w:themeColor="text1" w:themeTint="D9"/>
                                    <w:sz w:val="26"/>
                                    <w:szCs w:val="26"/>
                                  </w:rPr>
                                  <w:t>Bachelors Thesis, Polished Draft</w:t>
                                </w:r>
                              </w:p>
                              <w:p w14:paraId="7F25CA4E" w14:textId="6F1446C7" w:rsidR="00861033" w:rsidRDefault="00861033">
                                <w:pPr>
                                  <w:pStyle w:val="NoSpacing"/>
                                  <w:rPr>
                                    <w:i/>
                                    <w:color w:val="262626" w:themeColor="text1" w:themeTint="D9"/>
                                    <w:sz w:val="26"/>
                                    <w:szCs w:val="26"/>
                                  </w:rPr>
                                </w:pPr>
                                <w:r>
                                  <w:rPr>
                                    <w:i/>
                                    <w:color w:val="262626" w:themeColor="text1" w:themeTint="D9"/>
                                    <w:sz w:val="26"/>
                                    <w:szCs w:val="26"/>
                                  </w:rPr>
                                  <w:t>February 8, 2017</w:t>
                                </w:r>
                              </w:p>
                              <w:p w14:paraId="27003C14" w14:textId="345B85FE" w:rsidR="00861033" w:rsidRDefault="00861033">
                                <w:pPr>
                                  <w:pStyle w:val="NoSpacing"/>
                                  <w:rPr>
                                    <w:i/>
                                    <w:color w:val="262626" w:themeColor="text1" w:themeTint="D9"/>
                                    <w:sz w:val="26"/>
                                    <w:szCs w:val="26"/>
                                  </w:rPr>
                                </w:pPr>
                                <w:r>
                                  <w:rPr>
                                    <w:i/>
                                    <w:color w:val="262626" w:themeColor="text1" w:themeTint="D9"/>
                                    <w:sz w:val="26"/>
                                    <w:szCs w:val="26"/>
                                  </w:rPr>
                                  <w:t>All code can be found at</w:t>
                                </w:r>
                                <w:r w:rsidRPr="00472C99">
                                  <w:rPr>
                                    <w:i/>
                                    <w:color w:val="262626" w:themeColor="text1" w:themeTint="D9"/>
                                    <w:sz w:val="26"/>
                                    <w:szCs w:val="26"/>
                                  </w:rPr>
                                  <w:t xml:space="preserve"> </w:t>
                                </w:r>
                                <w:hyperlink r:id="rId8" w:history="1">
                                  <w:r w:rsidRPr="005D390C">
                                    <w:rPr>
                                      <w:rStyle w:val="Hyperlink"/>
                                      <w:i/>
                                      <w:sz w:val="26"/>
                                      <w:szCs w:val="26"/>
                                    </w:rPr>
                                    <w:t>https://github.com/gregorytadams/BA</w:t>
                                  </w:r>
                                </w:hyperlink>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1979839A" id="_x0000_t202" coordsize="21600,21600" o:spt="202" path="m0,0l0,21600,21600,21600,21600,0xe">
                    <v:stroke joinstyle="miter"/>
                    <v:path gradientshapeok="t" o:connecttype="rect"/>
                  </v:shapetype>
                  <v:shape id="Text_x0020_Box_x0020_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831803479"/>
                            <w:dataBinding w:prefixMappings="xmlns:ns0='http://purl.org/dc/elements/1.1/' xmlns:ns1='http://schemas.openxmlformats.org/package/2006/metadata/core-properties' " w:xpath="/ns1:coreProperties[1]/ns0:creator[1]" w:storeItemID="{6C3C8BC8-F283-45AE-878A-BAB7291924A1}"/>
                            <w15:appearance w15:val="hidden"/>
                            <w:text/>
                          </w:sdtPr>
                          <w:sdtContent>
                            <w:p w14:paraId="403D9EC8" w14:textId="7ADB2CF7" w:rsidR="00861033" w:rsidRDefault="00861033">
                              <w:pPr>
                                <w:pStyle w:val="NoSpacing"/>
                                <w:spacing w:after="480"/>
                                <w:rPr>
                                  <w:i/>
                                  <w:color w:val="262626" w:themeColor="text1" w:themeTint="D9"/>
                                  <w:sz w:val="32"/>
                                  <w:szCs w:val="32"/>
                                </w:rPr>
                              </w:pPr>
                              <w:r>
                                <w:rPr>
                                  <w:i/>
                                  <w:color w:val="262626" w:themeColor="text1" w:themeTint="D9"/>
                                  <w:sz w:val="32"/>
                                  <w:szCs w:val="32"/>
                                </w:rPr>
                                <w:t>Gregory T Adams</w:t>
                              </w:r>
                            </w:p>
                          </w:sdtContent>
                        </w:sdt>
                        <w:p w14:paraId="17013BDF" w14:textId="67CF0905" w:rsidR="00861033" w:rsidRDefault="00861033">
                          <w:pPr>
                            <w:pStyle w:val="NoSpacing"/>
                            <w:rPr>
                              <w:i/>
                              <w:color w:val="262626" w:themeColor="text1" w:themeTint="D9"/>
                              <w:sz w:val="26"/>
                              <w:szCs w:val="26"/>
                            </w:rPr>
                          </w:pPr>
                          <w:r>
                            <w:rPr>
                              <w:i/>
                              <w:color w:val="262626" w:themeColor="text1" w:themeTint="D9"/>
                              <w:sz w:val="26"/>
                              <w:szCs w:val="26"/>
                            </w:rPr>
                            <w:t>Bachelors Thesis, Polished Draft</w:t>
                          </w:r>
                        </w:p>
                        <w:p w14:paraId="7F25CA4E" w14:textId="6F1446C7" w:rsidR="00861033" w:rsidRDefault="00861033">
                          <w:pPr>
                            <w:pStyle w:val="NoSpacing"/>
                            <w:rPr>
                              <w:i/>
                              <w:color w:val="262626" w:themeColor="text1" w:themeTint="D9"/>
                              <w:sz w:val="26"/>
                              <w:szCs w:val="26"/>
                            </w:rPr>
                          </w:pPr>
                          <w:r>
                            <w:rPr>
                              <w:i/>
                              <w:color w:val="262626" w:themeColor="text1" w:themeTint="D9"/>
                              <w:sz w:val="26"/>
                              <w:szCs w:val="26"/>
                            </w:rPr>
                            <w:t>February 8, 2017</w:t>
                          </w:r>
                        </w:p>
                        <w:p w14:paraId="27003C14" w14:textId="345B85FE" w:rsidR="00861033" w:rsidRDefault="00861033">
                          <w:pPr>
                            <w:pStyle w:val="NoSpacing"/>
                            <w:rPr>
                              <w:i/>
                              <w:color w:val="262626" w:themeColor="text1" w:themeTint="D9"/>
                              <w:sz w:val="26"/>
                              <w:szCs w:val="26"/>
                            </w:rPr>
                          </w:pPr>
                          <w:r>
                            <w:rPr>
                              <w:i/>
                              <w:color w:val="262626" w:themeColor="text1" w:themeTint="D9"/>
                              <w:sz w:val="26"/>
                              <w:szCs w:val="26"/>
                            </w:rPr>
                            <w:t>All code can be found at</w:t>
                          </w:r>
                          <w:r w:rsidRPr="00472C99">
                            <w:rPr>
                              <w:i/>
                              <w:color w:val="262626" w:themeColor="text1" w:themeTint="D9"/>
                              <w:sz w:val="26"/>
                              <w:szCs w:val="26"/>
                            </w:rPr>
                            <w:t xml:space="preserve"> </w:t>
                          </w:r>
                          <w:hyperlink r:id="rId9" w:history="1">
                            <w:r w:rsidRPr="005D390C">
                              <w:rPr>
                                <w:rStyle w:val="Hyperlink"/>
                                <w:i/>
                                <w:sz w:val="26"/>
                                <w:szCs w:val="26"/>
                              </w:rPr>
                              <w:t>https://github.com/gregorytadams/BA</w:t>
                            </w:r>
                          </w:hyperlink>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3AFB98F1" wp14:editId="0484BA6E">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1F4586AD"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" strokecolor="#272727 [2749]" strokeweight="2.25pt">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3CB499C" wp14:editId="2C642142">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6917690" cy="3907155"/>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917690" cy="3907155"/>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2030526172"/>
                                  <w:dataBinding w:prefixMappings="xmlns:ns0='http://purl.org/dc/elements/1.1/' xmlns:ns1='http://schemas.openxmlformats.org/package/2006/metadata/core-properties' " w:xpath="/ns1:coreProperties[1]/ns0:title[1]" w:storeItemID="{6C3C8BC8-F283-45AE-878A-BAB7291924A1}"/>
                                  <w15:appearance w15:val="hidden"/>
                                  <w:text/>
                                </w:sdtPr>
                                <w:sdtContent>
                                  <w:p w14:paraId="50A148AB" w14:textId="614EB198" w:rsidR="00861033" w:rsidRDefault="00861033">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Risk Analysis and Criminal Justice</w:t>
                                    </w:r>
                                  </w:p>
                                </w:sdtContent>
                              </w:sdt>
                              <w:sdt>
                                <w:sdtPr>
                                  <w:rPr>
                                    <w:color w:val="262626" w:themeColor="text1" w:themeTint="D9"/>
                                    <w:sz w:val="36"/>
                                    <w:szCs w:val="36"/>
                                  </w:rPr>
                                  <w:alias w:val="Subtitle"/>
                                  <w:tag w:val=""/>
                                  <w:id w:val="2138823449"/>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566DA734" w14:textId="7B069F3B" w:rsidR="00861033" w:rsidRDefault="00861033">
                                    <w:pPr>
                                      <w:pStyle w:val="NoSpacing"/>
                                      <w:rPr>
                                        <w:i/>
                                        <w:color w:val="262626" w:themeColor="text1" w:themeTint="D9"/>
                                        <w:sz w:val="36"/>
                                        <w:szCs w:val="36"/>
                                      </w:rPr>
                                    </w:pPr>
                                    <w:r>
                                      <w:rPr>
                                        <w:color w:val="262626" w:themeColor="text1" w:themeTint="D9"/>
                                        <w:sz w:val="36"/>
                                        <w:szCs w:val="36"/>
                                      </w:rPr>
                                      <w:t>A Study of Bias in the Implementation of Machine-Learning Recidivism Risk Algorithms at the State and Local Level</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3CB499C" id="Text_x0020_Box_x0020_38" o:spid="_x0000_s1027" type="#_x0000_t202" alt="Title: Title and subtitle" style="position:absolute;margin-left:0;margin-top:0;width:544.7pt;height:307.6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&#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2030526172"/>
                            <w:dataBinding w:prefixMappings="xmlns:ns0='http://purl.org/dc/elements/1.1/' xmlns:ns1='http://schemas.openxmlformats.org/package/2006/metadata/core-properties' " w:xpath="/ns1:coreProperties[1]/ns0:title[1]" w:storeItemID="{6C3C8BC8-F283-45AE-878A-BAB7291924A1}"/>
                            <w15:appearance w15:val="hidden"/>
                            <w:text/>
                          </w:sdtPr>
                          <w:sdtContent>
                            <w:p w14:paraId="50A148AB" w14:textId="614EB198" w:rsidR="00861033" w:rsidRDefault="00861033">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Risk Analysis and Criminal Justice</w:t>
                              </w:r>
                            </w:p>
                          </w:sdtContent>
                        </w:sdt>
                        <w:sdt>
                          <w:sdtPr>
                            <w:rPr>
                              <w:color w:val="262626" w:themeColor="text1" w:themeTint="D9"/>
                              <w:sz w:val="36"/>
                              <w:szCs w:val="36"/>
                            </w:rPr>
                            <w:alias w:val="Subtitle"/>
                            <w:tag w:val=""/>
                            <w:id w:val="2138823449"/>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566DA734" w14:textId="7B069F3B" w:rsidR="00861033" w:rsidRDefault="00861033">
                              <w:pPr>
                                <w:pStyle w:val="NoSpacing"/>
                                <w:rPr>
                                  <w:i/>
                                  <w:color w:val="262626" w:themeColor="text1" w:themeTint="D9"/>
                                  <w:sz w:val="36"/>
                                  <w:szCs w:val="36"/>
                                </w:rPr>
                              </w:pPr>
                              <w:r>
                                <w:rPr>
                                  <w:color w:val="262626" w:themeColor="text1" w:themeTint="D9"/>
                                  <w:sz w:val="36"/>
                                  <w:szCs w:val="36"/>
                                </w:rPr>
                                <w:t>A Study of Bias in the Implementation of Machine-Learning Recidivism Risk Algorithms at the State and Local Level</w:t>
                              </w:r>
                            </w:p>
                          </w:sdtContent>
                        </w:sdt>
                      </w:txbxContent>
                    </v:textbox>
                    <w10:wrap anchorx="page" anchory="page"/>
                  </v:shape>
                </w:pict>
              </mc:Fallback>
            </mc:AlternateContent>
          </w:r>
        </w:p>
        <w:p w14:paraId="5D3F9115" w14:textId="09CD8DBE" w:rsidR="00B01068" w:rsidRDefault="00472C99" w:rsidP="00C56EA7">
          <w:r>
            <w:br w:type="page"/>
          </w:r>
        </w:p>
      </w:sdtContent>
    </w:sdt>
    <w:p w14:paraId="4C944F7C" w14:textId="5658053B" w:rsidR="00C56EA7" w:rsidRDefault="00C56EA7" w:rsidP="00C56EA7">
      <w:pPr>
        <w:pStyle w:val="Heading1"/>
      </w:pPr>
      <w:bookmarkStart w:id="0" w:name="_Toc474069454"/>
      <w:bookmarkStart w:id="1" w:name="_Toc474099271"/>
      <w:bookmarkStart w:id="2" w:name="_Toc474101981"/>
      <w:r>
        <w:lastRenderedPageBreak/>
        <w:t>Table of Contents</w:t>
      </w:r>
      <w:bookmarkEnd w:id="0"/>
      <w:bookmarkEnd w:id="1"/>
      <w:bookmarkEnd w:id="2"/>
    </w:p>
    <w:bookmarkStart w:id="3" w:name="_Toc474069105"/>
    <w:p w14:paraId="20BB9938" w14:textId="77777777" w:rsidR="00B529AF" w:rsidRDefault="00B529AF">
      <w:pPr>
        <w:pStyle w:val="TOC1"/>
        <w:tabs>
          <w:tab w:val="right" w:leader="dot" w:pos="9350"/>
        </w:tabs>
        <w:rPr>
          <w:rFonts w:eastAsiaTheme="minorEastAsia" w:cstheme="minorBidi"/>
          <w:b w:val="0"/>
          <w:caps w:val="0"/>
          <w:noProof/>
          <w:color w:val="auto"/>
        </w:rPr>
      </w:pPr>
      <w:r>
        <w:fldChar w:fldCharType="begin"/>
      </w:r>
      <w:r>
        <w:instrText xml:space="preserve"> TOC \o "1-3" </w:instrText>
      </w:r>
      <w:r>
        <w:fldChar w:fldCharType="separate"/>
      </w:r>
      <w:r>
        <w:rPr>
          <w:noProof/>
        </w:rPr>
        <w:t>Table of Contents</w:t>
      </w:r>
      <w:r>
        <w:rPr>
          <w:noProof/>
        </w:rPr>
        <w:tab/>
      </w:r>
      <w:r>
        <w:rPr>
          <w:noProof/>
        </w:rPr>
        <w:fldChar w:fldCharType="begin"/>
      </w:r>
      <w:r>
        <w:rPr>
          <w:noProof/>
        </w:rPr>
        <w:instrText xml:space="preserve"> PAGEREF _Toc474101981 \h </w:instrText>
      </w:r>
      <w:r>
        <w:rPr>
          <w:noProof/>
        </w:rPr>
      </w:r>
      <w:r>
        <w:rPr>
          <w:noProof/>
        </w:rPr>
        <w:fldChar w:fldCharType="separate"/>
      </w:r>
      <w:r>
        <w:rPr>
          <w:noProof/>
        </w:rPr>
        <w:t>2</w:t>
      </w:r>
      <w:r>
        <w:rPr>
          <w:noProof/>
        </w:rPr>
        <w:fldChar w:fldCharType="end"/>
      </w:r>
    </w:p>
    <w:p w14:paraId="57F1C1A6" w14:textId="77777777" w:rsidR="00B529AF" w:rsidRDefault="00B529AF">
      <w:pPr>
        <w:pStyle w:val="TOC1"/>
        <w:tabs>
          <w:tab w:val="right" w:leader="dot" w:pos="9350"/>
        </w:tabs>
        <w:rPr>
          <w:rFonts w:eastAsiaTheme="minorEastAsia" w:cstheme="minorBidi"/>
          <w:b w:val="0"/>
          <w:caps w:val="0"/>
          <w:noProof/>
          <w:color w:val="auto"/>
        </w:rPr>
      </w:pPr>
      <w:r>
        <w:rPr>
          <w:noProof/>
        </w:rPr>
        <w:t>Abstract</w:t>
      </w:r>
      <w:r>
        <w:rPr>
          <w:noProof/>
        </w:rPr>
        <w:tab/>
      </w:r>
      <w:r>
        <w:rPr>
          <w:noProof/>
        </w:rPr>
        <w:fldChar w:fldCharType="begin"/>
      </w:r>
      <w:r>
        <w:rPr>
          <w:noProof/>
        </w:rPr>
        <w:instrText xml:space="preserve"> PAGEREF _Toc474101982 \h </w:instrText>
      </w:r>
      <w:r>
        <w:rPr>
          <w:noProof/>
        </w:rPr>
      </w:r>
      <w:r>
        <w:rPr>
          <w:noProof/>
        </w:rPr>
        <w:fldChar w:fldCharType="separate"/>
      </w:r>
      <w:r>
        <w:rPr>
          <w:noProof/>
        </w:rPr>
        <w:t>3</w:t>
      </w:r>
      <w:r>
        <w:rPr>
          <w:noProof/>
        </w:rPr>
        <w:fldChar w:fldCharType="end"/>
      </w:r>
    </w:p>
    <w:p w14:paraId="709EE201" w14:textId="77777777" w:rsidR="00B529AF" w:rsidRDefault="00B529AF">
      <w:pPr>
        <w:pStyle w:val="TOC1"/>
        <w:tabs>
          <w:tab w:val="right" w:leader="dot" w:pos="9350"/>
        </w:tabs>
        <w:rPr>
          <w:rFonts w:eastAsiaTheme="minorEastAsia" w:cstheme="minorBidi"/>
          <w:b w:val="0"/>
          <w:caps w:val="0"/>
          <w:noProof/>
          <w:color w:val="auto"/>
        </w:rPr>
      </w:pPr>
      <w:r>
        <w:rPr>
          <w:noProof/>
        </w:rPr>
        <w:t>Introduction</w:t>
      </w:r>
      <w:r>
        <w:rPr>
          <w:noProof/>
        </w:rPr>
        <w:tab/>
      </w:r>
      <w:r>
        <w:rPr>
          <w:noProof/>
        </w:rPr>
        <w:fldChar w:fldCharType="begin"/>
      </w:r>
      <w:r>
        <w:rPr>
          <w:noProof/>
        </w:rPr>
        <w:instrText xml:space="preserve"> PAGEREF _Toc474101983 \h </w:instrText>
      </w:r>
      <w:r>
        <w:rPr>
          <w:noProof/>
        </w:rPr>
      </w:r>
      <w:r>
        <w:rPr>
          <w:noProof/>
        </w:rPr>
        <w:fldChar w:fldCharType="separate"/>
      </w:r>
      <w:r>
        <w:rPr>
          <w:noProof/>
        </w:rPr>
        <w:t>3</w:t>
      </w:r>
      <w:r>
        <w:rPr>
          <w:noProof/>
        </w:rPr>
        <w:fldChar w:fldCharType="end"/>
      </w:r>
    </w:p>
    <w:p w14:paraId="1A51455D" w14:textId="77777777" w:rsidR="00B529AF" w:rsidRDefault="00B529AF">
      <w:pPr>
        <w:pStyle w:val="TOC1"/>
        <w:tabs>
          <w:tab w:val="right" w:leader="dot" w:pos="9350"/>
        </w:tabs>
        <w:rPr>
          <w:rFonts w:eastAsiaTheme="minorEastAsia" w:cstheme="minorBidi"/>
          <w:b w:val="0"/>
          <w:caps w:val="0"/>
          <w:noProof/>
          <w:color w:val="auto"/>
        </w:rPr>
      </w:pPr>
      <w:r>
        <w:rPr>
          <w:noProof/>
        </w:rPr>
        <w:t>Analysis Plan</w:t>
      </w:r>
      <w:r>
        <w:rPr>
          <w:noProof/>
        </w:rPr>
        <w:tab/>
      </w:r>
      <w:r>
        <w:rPr>
          <w:noProof/>
        </w:rPr>
        <w:fldChar w:fldCharType="begin"/>
      </w:r>
      <w:r>
        <w:rPr>
          <w:noProof/>
        </w:rPr>
        <w:instrText xml:space="preserve"> PAGEREF _Toc474101984 \h </w:instrText>
      </w:r>
      <w:r>
        <w:rPr>
          <w:noProof/>
        </w:rPr>
      </w:r>
      <w:r>
        <w:rPr>
          <w:noProof/>
        </w:rPr>
        <w:fldChar w:fldCharType="separate"/>
      </w:r>
      <w:r>
        <w:rPr>
          <w:noProof/>
        </w:rPr>
        <w:t>5</w:t>
      </w:r>
      <w:r>
        <w:rPr>
          <w:noProof/>
        </w:rPr>
        <w:fldChar w:fldCharType="end"/>
      </w:r>
    </w:p>
    <w:p w14:paraId="3ADEC425" w14:textId="77777777" w:rsidR="00B529AF" w:rsidRDefault="00B529AF">
      <w:pPr>
        <w:pStyle w:val="TOC1"/>
        <w:tabs>
          <w:tab w:val="right" w:leader="dot" w:pos="9350"/>
        </w:tabs>
        <w:rPr>
          <w:rFonts w:eastAsiaTheme="minorEastAsia" w:cstheme="minorBidi"/>
          <w:b w:val="0"/>
          <w:caps w:val="0"/>
          <w:noProof/>
          <w:color w:val="auto"/>
        </w:rPr>
      </w:pPr>
      <w:r>
        <w:rPr>
          <w:noProof/>
        </w:rPr>
        <w:t>Background</w:t>
      </w:r>
      <w:r>
        <w:rPr>
          <w:noProof/>
        </w:rPr>
        <w:tab/>
      </w:r>
      <w:r>
        <w:rPr>
          <w:noProof/>
        </w:rPr>
        <w:fldChar w:fldCharType="begin"/>
      </w:r>
      <w:r>
        <w:rPr>
          <w:noProof/>
        </w:rPr>
        <w:instrText xml:space="preserve"> PAGEREF _Toc474101985 \h </w:instrText>
      </w:r>
      <w:r>
        <w:rPr>
          <w:noProof/>
        </w:rPr>
      </w:r>
      <w:r>
        <w:rPr>
          <w:noProof/>
        </w:rPr>
        <w:fldChar w:fldCharType="separate"/>
      </w:r>
      <w:r>
        <w:rPr>
          <w:noProof/>
        </w:rPr>
        <w:t>7</w:t>
      </w:r>
      <w:r>
        <w:rPr>
          <w:noProof/>
        </w:rPr>
        <w:fldChar w:fldCharType="end"/>
      </w:r>
    </w:p>
    <w:p w14:paraId="0F17A499" w14:textId="77777777" w:rsidR="00B529AF" w:rsidRDefault="00B529AF">
      <w:pPr>
        <w:pStyle w:val="TOC2"/>
        <w:tabs>
          <w:tab w:val="right" w:leader="dot" w:pos="9350"/>
        </w:tabs>
        <w:rPr>
          <w:rFonts w:eastAsiaTheme="minorEastAsia" w:cstheme="minorBidi"/>
          <w:smallCaps w:val="0"/>
          <w:noProof/>
          <w:color w:val="auto"/>
          <w:sz w:val="24"/>
          <w:szCs w:val="24"/>
        </w:rPr>
      </w:pPr>
      <w:r>
        <w:rPr>
          <w:noProof/>
        </w:rPr>
        <w:t>How to Define Bias</w:t>
      </w:r>
      <w:r>
        <w:rPr>
          <w:noProof/>
        </w:rPr>
        <w:tab/>
      </w:r>
      <w:r>
        <w:rPr>
          <w:noProof/>
        </w:rPr>
        <w:fldChar w:fldCharType="begin"/>
      </w:r>
      <w:r>
        <w:rPr>
          <w:noProof/>
        </w:rPr>
        <w:instrText xml:space="preserve"> PAGEREF _Toc474101986 \h </w:instrText>
      </w:r>
      <w:r>
        <w:rPr>
          <w:noProof/>
        </w:rPr>
      </w:r>
      <w:r>
        <w:rPr>
          <w:noProof/>
        </w:rPr>
        <w:fldChar w:fldCharType="separate"/>
      </w:r>
      <w:r>
        <w:rPr>
          <w:noProof/>
        </w:rPr>
        <w:t>7</w:t>
      </w:r>
      <w:r>
        <w:rPr>
          <w:noProof/>
        </w:rPr>
        <w:fldChar w:fldCharType="end"/>
      </w:r>
    </w:p>
    <w:p w14:paraId="19123D4D" w14:textId="77777777" w:rsidR="00B529AF" w:rsidRDefault="00B529AF">
      <w:pPr>
        <w:pStyle w:val="TOC2"/>
        <w:tabs>
          <w:tab w:val="right" w:leader="dot" w:pos="9350"/>
        </w:tabs>
        <w:rPr>
          <w:rFonts w:eastAsiaTheme="minorEastAsia" w:cstheme="minorBidi"/>
          <w:smallCaps w:val="0"/>
          <w:noProof/>
          <w:color w:val="auto"/>
          <w:sz w:val="24"/>
          <w:szCs w:val="24"/>
        </w:rPr>
      </w:pPr>
      <w:r>
        <w:rPr>
          <w:noProof/>
        </w:rPr>
        <w:t>Potential Benefits</w:t>
      </w:r>
      <w:r>
        <w:rPr>
          <w:noProof/>
        </w:rPr>
        <w:tab/>
      </w:r>
      <w:r>
        <w:rPr>
          <w:noProof/>
        </w:rPr>
        <w:fldChar w:fldCharType="begin"/>
      </w:r>
      <w:r>
        <w:rPr>
          <w:noProof/>
        </w:rPr>
        <w:instrText xml:space="preserve"> PAGEREF _Toc474101987 \h </w:instrText>
      </w:r>
      <w:r>
        <w:rPr>
          <w:noProof/>
        </w:rPr>
      </w:r>
      <w:r>
        <w:rPr>
          <w:noProof/>
        </w:rPr>
        <w:fldChar w:fldCharType="separate"/>
      </w:r>
      <w:r>
        <w:rPr>
          <w:noProof/>
        </w:rPr>
        <w:t>9</w:t>
      </w:r>
      <w:r>
        <w:rPr>
          <w:noProof/>
        </w:rPr>
        <w:fldChar w:fldCharType="end"/>
      </w:r>
    </w:p>
    <w:p w14:paraId="6BC683E5" w14:textId="77777777" w:rsidR="00B529AF" w:rsidRDefault="00B529AF">
      <w:pPr>
        <w:pStyle w:val="TOC2"/>
        <w:tabs>
          <w:tab w:val="right" w:leader="dot" w:pos="9350"/>
        </w:tabs>
        <w:rPr>
          <w:rFonts w:eastAsiaTheme="minorEastAsia" w:cstheme="minorBidi"/>
          <w:smallCaps w:val="0"/>
          <w:noProof/>
          <w:color w:val="auto"/>
          <w:sz w:val="24"/>
          <w:szCs w:val="24"/>
        </w:rPr>
      </w:pPr>
      <w:r>
        <w:rPr>
          <w:noProof/>
        </w:rPr>
        <w:t>Other Uses of Similar Technology</w:t>
      </w:r>
      <w:r>
        <w:rPr>
          <w:noProof/>
        </w:rPr>
        <w:tab/>
      </w:r>
      <w:r>
        <w:rPr>
          <w:noProof/>
        </w:rPr>
        <w:fldChar w:fldCharType="begin"/>
      </w:r>
      <w:r>
        <w:rPr>
          <w:noProof/>
        </w:rPr>
        <w:instrText xml:space="preserve"> PAGEREF _Toc474101988 \h </w:instrText>
      </w:r>
      <w:r>
        <w:rPr>
          <w:noProof/>
        </w:rPr>
      </w:r>
      <w:r>
        <w:rPr>
          <w:noProof/>
        </w:rPr>
        <w:fldChar w:fldCharType="separate"/>
      </w:r>
      <w:r>
        <w:rPr>
          <w:noProof/>
        </w:rPr>
        <w:t>11</w:t>
      </w:r>
      <w:r>
        <w:rPr>
          <w:noProof/>
        </w:rPr>
        <w:fldChar w:fldCharType="end"/>
      </w:r>
    </w:p>
    <w:p w14:paraId="39BEC8A0" w14:textId="77777777" w:rsidR="00B529AF" w:rsidRDefault="00B529AF">
      <w:pPr>
        <w:pStyle w:val="TOC2"/>
        <w:tabs>
          <w:tab w:val="right" w:leader="dot" w:pos="9350"/>
        </w:tabs>
        <w:rPr>
          <w:rFonts w:eastAsiaTheme="minorEastAsia" w:cstheme="minorBidi"/>
          <w:smallCaps w:val="0"/>
          <w:noProof/>
          <w:color w:val="auto"/>
          <w:sz w:val="24"/>
          <w:szCs w:val="24"/>
        </w:rPr>
      </w:pPr>
      <w:r>
        <w:rPr>
          <w:noProof/>
        </w:rPr>
        <w:t>Legal Limits and Constitutionality</w:t>
      </w:r>
      <w:r>
        <w:rPr>
          <w:noProof/>
        </w:rPr>
        <w:tab/>
      </w:r>
      <w:r>
        <w:rPr>
          <w:noProof/>
        </w:rPr>
        <w:fldChar w:fldCharType="begin"/>
      </w:r>
      <w:r>
        <w:rPr>
          <w:noProof/>
        </w:rPr>
        <w:instrText xml:space="preserve"> PAGEREF _Toc474101989 \h </w:instrText>
      </w:r>
      <w:r>
        <w:rPr>
          <w:noProof/>
        </w:rPr>
      </w:r>
      <w:r>
        <w:rPr>
          <w:noProof/>
        </w:rPr>
        <w:fldChar w:fldCharType="separate"/>
      </w:r>
      <w:r>
        <w:rPr>
          <w:noProof/>
        </w:rPr>
        <w:t>15</w:t>
      </w:r>
      <w:r>
        <w:rPr>
          <w:noProof/>
        </w:rPr>
        <w:fldChar w:fldCharType="end"/>
      </w:r>
    </w:p>
    <w:p w14:paraId="67237345" w14:textId="77777777" w:rsidR="00B529AF" w:rsidRDefault="00B529AF">
      <w:pPr>
        <w:pStyle w:val="TOC1"/>
        <w:tabs>
          <w:tab w:val="right" w:leader="dot" w:pos="9350"/>
        </w:tabs>
        <w:rPr>
          <w:rFonts w:eastAsiaTheme="minorEastAsia" w:cstheme="minorBidi"/>
          <w:b w:val="0"/>
          <w:caps w:val="0"/>
          <w:noProof/>
          <w:color w:val="auto"/>
        </w:rPr>
      </w:pPr>
      <w:r>
        <w:rPr>
          <w:noProof/>
        </w:rPr>
        <w:t>Literature Review</w:t>
      </w:r>
      <w:r>
        <w:rPr>
          <w:noProof/>
        </w:rPr>
        <w:tab/>
      </w:r>
      <w:r>
        <w:rPr>
          <w:noProof/>
        </w:rPr>
        <w:fldChar w:fldCharType="begin"/>
      </w:r>
      <w:r>
        <w:rPr>
          <w:noProof/>
        </w:rPr>
        <w:instrText xml:space="preserve"> PAGEREF _Toc474101990 \h </w:instrText>
      </w:r>
      <w:r>
        <w:rPr>
          <w:noProof/>
        </w:rPr>
      </w:r>
      <w:r>
        <w:rPr>
          <w:noProof/>
        </w:rPr>
        <w:fldChar w:fldCharType="separate"/>
      </w:r>
      <w:r>
        <w:rPr>
          <w:noProof/>
        </w:rPr>
        <w:t>19</w:t>
      </w:r>
      <w:r>
        <w:rPr>
          <w:noProof/>
        </w:rPr>
        <w:fldChar w:fldCharType="end"/>
      </w:r>
    </w:p>
    <w:p w14:paraId="560A1367" w14:textId="77777777" w:rsidR="00B529AF" w:rsidRDefault="00B529AF">
      <w:pPr>
        <w:pStyle w:val="TOC1"/>
        <w:tabs>
          <w:tab w:val="right" w:leader="dot" w:pos="9350"/>
        </w:tabs>
        <w:rPr>
          <w:rFonts w:eastAsiaTheme="minorEastAsia" w:cstheme="minorBidi"/>
          <w:b w:val="0"/>
          <w:caps w:val="0"/>
          <w:noProof/>
          <w:color w:val="auto"/>
        </w:rPr>
      </w:pPr>
      <w:r>
        <w:rPr>
          <w:noProof/>
        </w:rPr>
        <w:t>Methods</w:t>
      </w:r>
      <w:r>
        <w:rPr>
          <w:noProof/>
        </w:rPr>
        <w:tab/>
      </w:r>
      <w:r>
        <w:rPr>
          <w:noProof/>
        </w:rPr>
        <w:fldChar w:fldCharType="begin"/>
      </w:r>
      <w:r>
        <w:rPr>
          <w:noProof/>
        </w:rPr>
        <w:instrText xml:space="preserve"> PAGEREF _Toc474101991 \h </w:instrText>
      </w:r>
      <w:r>
        <w:rPr>
          <w:noProof/>
        </w:rPr>
      </w:r>
      <w:r>
        <w:rPr>
          <w:noProof/>
        </w:rPr>
        <w:fldChar w:fldCharType="separate"/>
      </w:r>
      <w:r>
        <w:rPr>
          <w:noProof/>
        </w:rPr>
        <w:t>20</w:t>
      </w:r>
      <w:r>
        <w:rPr>
          <w:noProof/>
        </w:rPr>
        <w:fldChar w:fldCharType="end"/>
      </w:r>
    </w:p>
    <w:p w14:paraId="5B97417D" w14:textId="77777777" w:rsidR="00B529AF" w:rsidRDefault="00B529AF">
      <w:pPr>
        <w:pStyle w:val="TOC1"/>
        <w:tabs>
          <w:tab w:val="right" w:leader="dot" w:pos="9350"/>
        </w:tabs>
        <w:rPr>
          <w:rFonts w:eastAsiaTheme="minorEastAsia" w:cstheme="minorBidi"/>
          <w:b w:val="0"/>
          <w:caps w:val="0"/>
          <w:noProof/>
          <w:color w:val="auto"/>
        </w:rPr>
      </w:pPr>
      <w:r>
        <w:rPr>
          <w:noProof/>
        </w:rPr>
        <w:t>Analysis</w:t>
      </w:r>
      <w:r>
        <w:rPr>
          <w:noProof/>
        </w:rPr>
        <w:tab/>
      </w:r>
      <w:r>
        <w:rPr>
          <w:noProof/>
        </w:rPr>
        <w:fldChar w:fldCharType="begin"/>
      </w:r>
      <w:r>
        <w:rPr>
          <w:noProof/>
        </w:rPr>
        <w:instrText xml:space="preserve"> PAGEREF _Toc474101992 \h </w:instrText>
      </w:r>
      <w:r>
        <w:rPr>
          <w:noProof/>
        </w:rPr>
      </w:r>
      <w:r>
        <w:rPr>
          <w:noProof/>
        </w:rPr>
        <w:fldChar w:fldCharType="separate"/>
      </w:r>
      <w:r>
        <w:rPr>
          <w:noProof/>
        </w:rPr>
        <w:t>22</w:t>
      </w:r>
      <w:r>
        <w:rPr>
          <w:noProof/>
        </w:rPr>
        <w:fldChar w:fldCharType="end"/>
      </w:r>
    </w:p>
    <w:p w14:paraId="54B847E7" w14:textId="77777777" w:rsidR="00B529AF" w:rsidRDefault="00B529AF">
      <w:pPr>
        <w:pStyle w:val="TOC2"/>
        <w:tabs>
          <w:tab w:val="right" w:leader="dot" w:pos="9350"/>
        </w:tabs>
        <w:rPr>
          <w:rFonts w:eastAsiaTheme="minorEastAsia" w:cstheme="minorBidi"/>
          <w:smallCaps w:val="0"/>
          <w:noProof/>
          <w:color w:val="auto"/>
          <w:sz w:val="24"/>
          <w:szCs w:val="24"/>
        </w:rPr>
      </w:pPr>
      <w:r>
        <w:rPr>
          <w:noProof/>
        </w:rPr>
        <w:t>Differences in Scoring</w:t>
      </w:r>
      <w:r>
        <w:rPr>
          <w:noProof/>
        </w:rPr>
        <w:tab/>
      </w:r>
      <w:r>
        <w:rPr>
          <w:noProof/>
        </w:rPr>
        <w:fldChar w:fldCharType="begin"/>
      </w:r>
      <w:r>
        <w:rPr>
          <w:noProof/>
        </w:rPr>
        <w:instrText xml:space="preserve"> PAGEREF _Toc474101993 \h </w:instrText>
      </w:r>
      <w:r>
        <w:rPr>
          <w:noProof/>
        </w:rPr>
      </w:r>
      <w:r>
        <w:rPr>
          <w:noProof/>
        </w:rPr>
        <w:fldChar w:fldCharType="separate"/>
      </w:r>
      <w:r>
        <w:rPr>
          <w:noProof/>
        </w:rPr>
        <w:t>23</w:t>
      </w:r>
      <w:r>
        <w:rPr>
          <w:noProof/>
        </w:rPr>
        <w:fldChar w:fldCharType="end"/>
      </w:r>
    </w:p>
    <w:p w14:paraId="3CAB4D8C" w14:textId="77777777" w:rsidR="00B529AF" w:rsidRDefault="00B529AF">
      <w:pPr>
        <w:pStyle w:val="TOC3"/>
        <w:tabs>
          <w:tab w:val="right" w:leader="dot" w:pos="9350"/>
        </w:tabs>
        <w:rPr>
          <w:rFonts w:eastAsiaTheme="minorEastAsia" w:cstheme="minorBidi"/>
          <w:i w:val="0"/>
          <w:noProof/>
          <w:color w:val="auto"/>
          <w:sz w:val="24"/>
          <w:szCs w:val="24"/>
        </w:rPr>
      </w:pPr>
      <w:r>
        <w:rPr>
          <w:noProof/>
        </w:rPr>
        <w:t>Bootstrapped T-test</w:t>
      </w:r>
      <w:r>
        <w:rPr>
          <w:noProof/>
        </w:rPr>
        <w:tab/>
      </w:r>
      <w:r>
        <w:rPr>
          <w:noProof/>
        </w:rPr>
        <w:fldChar w:fldCharType="begin"/>
      </w:r>
      <w:r>
        <w:rPr>
          <w:noProof/>
        </w:rPr>
        <w:instrText xml:space="preserve"> PAGEREF _Toc474101994 \h </w:instrText>
      </w:r>
      <w:r>
        <w:rPr>
          <w:noProof/>
        </w:rPr>
      </w:r>
      <w:r>
        <w:rPr>
          <w:noProof/>
        </w:rPr>
        <w:fldChar w:fldCharType="separate"/>
      </w:r>
      <w:r>
        <w:rPr>
          <w:noProof/>
        </w:rPr>
        <w:t>26</w:t>
      </w:r>
      <w:r>
        <w:rPr>
          <w:noProof/>
        </w:rPr>
        <w:fldChar w:fldCharType="end"/>
      </w:r>
    </w:p>
    <w:p w14:paraId="12CACB87" w14:textId="77777777" w:rsidR="00B529AF" w:rsidRDefault="00B529AF">
      <w:pPr>
        <w:pStyle w:val="TOC3"/>
        <w:tabs>
          <w:tab w:val="right" w:leader="dot" w:pos="9350"/>
        </w:tabs>
        <w:rPr>
          <w:rFonts w:eastAsiaTheme="minorEastAsia" w:cstheme="minorBidi"/>
          <w:i w:val="0"/>
          <w:noProof/>
          <w:color w:val="auto"/>
          <w:sz w:val="24"/>
          <w:szCs w:val="24"/>
        </w:rPr>
      </w:pPr>
      <w:r>
        <w:rPr>
          <w:noProof/>
        </w:rPr>
        <w:t>Logistic Regression</w:t>
      </w:r>
      <w:r>
        <w:rPr>
          <w:noProof/>
        </w:rPr>
        <w:tab/>
      </w:r>
      <w:r>
        <w:rPr>
          <w:noProof/>
        </w:rPr>
        <w:fldChar w:fldCharType="begin"/>
      </w:r>
      <w:r>
        <w:rPr>
          <w:noProof/>
        </w:rPr>
        <w:instrText xml:space="preserve"> PAGEREF _Toc474101995 \h </w:instrText>
      </w:r>
      <w:r>
        <w:rPr>
          <w:noProof/>
        </w:rPr>
      </w:r>
      <w:r>
        <w:rPr>
          <w:noProof/>
        </w:rPr>
        <w:fldChar w:fldCharType="separate"/>
      </w:r>
      <w:r>
        <w:rPr>
          <w:noProof/>
        </w:rPr>
        <w:t>27</w:t>
      </w:r>
      <w:r>
        <w:rPr>
          <w:noProof/>
        </w:rPr>
        <w:fldChar w:fldCharType="end"/>
      </w:r>
    </w:p>
    <w:p w14:paraId="08EEC174" w14:textId="77777777" w:rsidR="00B529AF" w:rsidRDefault="00B529AF">
      <w:pPr>
        <w:pStyle w:val="TOC2"/>
        <w:tabs>
          <w:tab w:val="right" w:leader="dot" w:pos="9350"/>
        </w:tabs>
        <w:rPr>
          <w:rFonts w:eastAsiaTheme="minorEastAsia" w:cstheme="minorBidi"/>
          <w:smallCaps w:val="0"/>
          <w:noProof/>
          <w:color w:val="auto"/>
          <w:sz w:val="24"/>
          <w:szCs w:val="24"/>
        </w:rPr>
      </w:pPr>
      <w:r>
        <w:rPr>
          <w:noProof/>
        </w:rPr>
        <w:t>Survival Analysis</w:t>
      </w:r>
      <w:r>
        <w:rPr>
          <w:noProof/>
        </w:rPr>
        <w:tab/>
      </w:r>
      <w:r>
        <w:rPr>
          <w:noProof/>
        </w:rPr>
        <w:fldChar w:fldCharType="begin"/>
      </w:r>
      <w:r>
        <w:rPr>
          <w:noProof/>
        </w:rPr>
        <w:instrText xml:space="preserve"> PAGEREF _Toc474101996 \h </w:instrText>
      </w:r>
      <w:r>
        <w:rPr>
          <w:noProof/>
        </w:rPr>
      </w:r>
      <w:r>
        <w:rPr>
          <w:noProof/>
        </w:rPr>
        <w:fldChar w:fldCharType="separate"/>
      </w:r>
      <w:r>
        <w:rPr>
          <w:noProof/>
        </w:rPr>
        <w:t>28</w:t>
      </w:r>
      <w:r>
        <w:rPr>
          <w:noProof/>
        </w:rPr>
        <w:fldChar w:fldCharType="end"/>
      </w:r>
    </w:p>
    <w:p w14:paraId="4A803696" w14:textId="77777777" w:rsidR="00B529AF" w:rsidRDefault="00B529AF">
      <w:pPr>
        <w:pStyle w:val="TOC1"/>
        <w:tabs>
          <w:tab w:val="right" w:leader="dot" w:pos="9350"/>
        </w:tabs>
        <w:rPr>
          <w:rFonts w:eastAsiaTheme="minorEastAsia" w:cstheme="minorBidi"/>
          <w:b w:val="0"/>
          <w:caps w:val="0"/>
          <w:noProof/>
          <w:color w:val="auto"/>
        </w:rPr>
      </w:pPr>
      <w:r>
        <w:rPr>
          <w:noProof/>
        </w:rPr>
        <w:t>Discussion</w:t>
      </w:r>
      <w:r>
        <w:rPr>
          <w:noProof/>
        </w:rPr>
        <w:tab/>
      </w:r>
      <w:r>
        <w:rPr>
          <w:noProof/>
        </w:rPr>
        <w:fldChar w:fldCharType="begin"/>
      </w:r>
      <w:r>
        <w:rPr>
          <w:noProof/>
        </w:rPr>
        <w:instrText xml:space="preserve"> PAGEREF _Toc474101997 \h </w:instrText>
      </w:r>
      <w:r>
        <w:rPr>
          <w:noProof/>
        </w:rPr>
      </w:r>
      <w:r>
        <w:rPr>
          <w:noProof/>
        </w:rPr>
        <w:fldChar w:fldCharType="separate"/>
      </w:r>
      <w:r>
        <w:rPr>
          <w:noProof/>
        </w:rPr>
        <w:t>28</w:t>
      </w:r>
      <w:r>
        <w:rPr>
          <w:noProof/>
        </w:rPr>
        <w:fldChar w:fldCharType="end"/>
      </w:r>
    </w:p>
    <w:p w14:paraId="33BB0238" w14:textId="77777777" w:rsidR="00B529AF" w:rsidRDefault="00B529AF">
      <w:pPr>
        <w:pStyle w:val="TOC1"/>
        <w:tabs>
          <w:tab w:val="right" w:leader="dot" w:pos="9350"/>
        </w:tabs>
        <w:rPr>
          <w:rFonts w:eastAsiaTheme="minorEastAsia" w:cstheme="minorBidi"/>
          <w:b w:val="0"/>
          <w:caps w:val="0"/>
          <w:noProof/>
          <w:color w:val="auto"/>
        </w:rPr>
      </w:pPr>
      <w:r w:rsidRPr="003758B3">
        <w:rPr>
          <w:noProof/>
          <w:highlight w:val="white"/>
        </w:rPr>
        <w:t>Policy Recommendations</w:t>
      </w:r>
      <w:r>
        <w:rPr>
          <w:noProof/>
        </w:rPr>
        <w:tab/>
      </w:r>
      <w:r>
        <w:rPr>
          <w:noProof/>
        </w:rPr>
        <w:fldChar w:fldCharType="begin"/>
      </w:r>
      <w:r>
        <w:rPr>
          <w:noProof/>
        </w:rPr>
        <w:instrText xml:space="preserve"> PAGEREF _Toc474101998 \h </w:instrText>
      </w:r>
      <w:r>
        <w:rPr>
          <w:noProof/>
        </w:rPr>
      </w:r>
      <w:r>
        <w:rPr>
          <w:noProof/>
        </w:rPr>
        <w:fldChar w:fldCharType="separate"/>
      </w:r>
      <w:r>
        <w:rPr>
          <w:noProof/>
        </w:rPr>
        <w:t>28</w:t>
      </w:r>
      <w:r>
        <w:rPr>
          <w:noProof/>
        </w:rPr>
        <w:fldChar w:fldCharType="end"/>
      </w:r>
    </w:p>
    <w:p w14:paraId="2850DD23" w14:textId="77777777" w:rsidR="00B529AF" w:rsidRDefault="00B529AF">
      <w:pPr>
        <w:pStyle w:val="TOC2"/>
        <w:tabs>
          <w:tab w:val="right" w:leader="dot" w:pos="9350"/>
        </w:tabs>
        <w:rPr>
          <w:rFonts w:eastAsiaTheme="minorEastAsia" w:cstheme="minorBidi"/>
          <w:smallCaps w:val="0"/>
          <w:noProof/>
          <w:color w:val="auto"/>
          <w:sz w:val="24"/>
          <w:szCs w:val="24"/>
        </w:rPr>
      </w:pPr>
      <w:r w:rsidRPr="003758B3">
        <w:rPr>
          <w:noProof/>
          <w:highlight w:val="white"/>
        </w:rPr>
        <w:t>Clarify Instructions</w:t>
      </w:r>
      <w:r>
        <w:rPr>
          <w:noProof/>
        </w:rPr>
        <w:tab/>
      </w:r>
      <w:r>
        <w:rPr>
          <w:noProof/>
        </w:rPr>
        <w:fldChar w:fldCharType="begin"/>
      </w:r>
      <w:r>
        <w:rPr>
          <w:noProof/>
        </w:rPr>
        <w:instrText xml:space="preserve"> PAGEREF _Toc474101999 \h </w:instrText>
      </w:r>
      <w:r>
        <w:rPr>
          <w:noProof/>
        </w:rPr>
      </w:r>
      <w:r>
        <w:rPr>
          <w:noProof/>
        </w:rPr>
        <w:fldChar w:fldCharType="separate"/>
      </w:r>
      <w:r>
        <w:rPr>
          <w:noProof/>
        </w:rPr>
        <w:t>29</w:t>
      </w:r>
      <w:r>
        <w:rPr>
          <w:noProof/>
        </w:rPr>
        <w:fldChar w:fldCharType="end"/>
      </w:r>
    </w:p>
    <w:p w14:paraId="4140436F" w14:textId="77777777" w:rsidR="00B529AF" w:rsidRDefault="00B529AF">
      <w:pPr>
        <w:pStyle w:val="TOC2"/>
        <w:tabs>
          <w:tab w:val="right" w:leader="dot" w:pos="9350"/>
        </w:tabs>
        <w:rPr>
          <w:rFonts w:eastAsiaTheme="minorEastAsia" w:cstheme="minorBidi"/>
          <w:smallCaps w:val="0"/>
          <w:noProof/>
          <w:color w:val="auto"/>
          <w:sz w:val="24"/>
          <w:szCs w:val="24"/>
        </w:rPr>
      </w:pPr>
      <w:r w:rsidRPr="003758B3">
        <w:rPr>
          <w:noProof/>
          <w:highlight w:val="white"/>
        </w:rPr>
        <w:t>Rigorously and Continuously Evaluate</w:t>
      </w:r>
      <w:r>
        <w:rPr>
          <w:noProof/>
        </w:rPr>
        <w:tab/>
      </w:r>
      <w:r>
        <w:rPr>
          <w:noProof/>
        </w:rPr>
        <w:fldChar w:fldCharType="begin"/>
      </w:r>
      <w:r>
        <w:rPr>
          <w:noProof/>
        </w:rPr>
        <w:instrText xml:space="preserve"> PAGEREF _Toc474102000 \h </w:instrText>
      </w:r>
      <w:r>
        <w:rPr>
          <w:noProof/>
        </w:rPr>
      </w:r>
      <w:r>
        <w:rPr>
          <w:noProof/>
        </w:rPr>
        <w:fldChar w:fldCharType="separate"/>
      </w:r>
      <w:r>
        <w:rPr>
          <w:noProof/>
        </w:rPr>
        <w:t>29</w:t>
      </w:r>
      <w:r>
        <w:rPr>
          <w:noProof/>
        </w:rPr>
        <w:fldChar w:fldCharType="end"/>
      </w:r>
    </w:p>
    <w:p w14:paraId="5967CA3F" w14:textId="77777777" w:rsidR="00B529AF" w:rsidRDefault="00B529AF">
      <w:pPr>
        <w:pStyle w:val="TOC2"/>
        <w:tabs>
          <w:tab w:val="right" w:leader="dot" w:pos="9350"/>
        </w:tabs>
        <w:rPr>
          <w:rFonts w:eastAsiaTheme="minorEastAsia" w:cstheme="minorBidi"/>
          <w:smallCaps w:val="0"/>
          <w:noProof/>
          <w:color w:val="auto"/>
          <w:sz w:val="24"/>
          <w:szCs w:val="24"/>
        </w:rPr>
      </w:pPr>
      <w:r w:rsidRPr="003758B3">
        <w:rPr>
          <w:noProof/>
          <w:highlight w:val="white"/>
        </w:rPr>
        <w:t>Publicize Data</w:t>
      </w:r>
      <w:r>
        <w:rPr>
          <w:noProof/>
        </w:rPr>
        <w:tab/>
      </w:r>
      <w:r>
        <w:rPr>
          <w:noProof/>
        </w:rPr>
        <w:fldChar w:fldCharType="begin"/>
      </w:r>
      <w:r>
        <w:rPr>
          <w:noProof/>
        </w:rPr>
        <w:instrText xml:space="preserve"> PAGEREF _Toc474102001 \h </w:instrText>
      </w:r>
      <w:r>
        <w:rPr>
          <w:noProof/>
        </w:rPr>
      </w:r>
      <w:r>
        <w:rPr>
          <w:noProof/>
        </w:rPr>
        <w:fldChar w:fldCharType="separate"/>
      </w:r>
      <w:r>
        <w:rPr>
          <w:noProof/>
        </w:rPr>
        <w:t>30</w:t>
      </w:r>
      <w:r>
        <w:rPr>
          <w:noProof/>
        </w:rPr>
        <w:fldChar w:fldCharType="end"/>
      </w:r>
    </w:p>
    <w:p w14:paraId="7DC6B351" w14:textId="77777777" w:rsidR="00B529AF" w:rsidRDefault="00B529AF">
      <w:pPr>
        <w:pStyle w:val="TOC1"/>
        <w:tabs>
          <w:tab w:val="right" w:leader="dot" w:pos="9350"/>
        </w:tabs>
        <w:rPr>
          <w:rFonts w:eastAsiaTheme="minorEastAsia" w:cstheme="minorBidi"/>
          <w:b w:val="0"/>
          <w:caps w:val="0"/>
          <w:noProof/>
          <w:color w:val="auto"/>
        </w:rPr>
      </w:pPr>
      <w:r>
        <w:rPr>
          <w:noProof/>
        </w:rPr>
        <w:t>References</w:t>
      </w:r>
      <w:r>
        <w:rPr>
          <w:noProof/>
        </w:rPr>
        <w:tab/>
      </w:r>
      <w:r>
        <w:rPr>
          <w:noProof/>
        </w:rPr>
        <w:fldChar w:fldCharType="begin"/>
      </w:r>
      <w:r>
        <w:rPr>
          <w:noProof/>
        </w:rPr>
        <w:instrText xml:space="preserve"> PAGEREF _Toc474102002 \h </w:instrText>
      </w:r>
      <w:r>
        <w:rPr>
          <w:noProof/>
        </w:rPr>
      </w:r>
      <w:r>
        <w:rPr>
          <w:noProof/>
        </w:rPr>
        <w:fldChar w:fldCharType="separate"/>
      </w:r>
      <w:r>
        <w:rPr>
          <w:noProof/>
        </w:rPr>
        <w:t>31</w:t>
      </w:r>
      <w:r>
        <w:rPr>
          <w:noProof/>
        </w:rPr>
        <w:fldChar w:fldCharType="end"/>
      </w:r>
    </w:p>
    <w:p w14:paraId="4ADA21DC" w14:textId="77777777" w:rsidR="00B529AF" w:rsidRDefault="00B529AF">
      <w:pPr>
        <w:pStyle w:val="TOC1"/>
        <w:tabs>
          <w:tab w:val="right" w:leader="dot" w:pos="9350"/>
        </w:tabs>
        <w:rPr>
          <w:rFonts w:eastAsiaTheme="minorEastAsia" w:cstheme="minorBidi"/>
          <w:b w:val="0"/>
          <w:caps w:val="0"/>
          <w:noProof/>
          <w:color w:val="auto"/>
        </w:rPr>
      </w:pPr>
      <w:r>
        <w:rPr>
          <w:noProof/>
        </w:rPr>
        <w:t>Appendix A</w:t>
      </w:r>
      <w:r>
        <w:rPr>
          <w:noProof/>
        </w:rPr>
        <w:tab/>
      </w:r>
      <w:r>
        <w:rPr>
          <w:noProof/>
        </w:rPr>
        <w:fldChar w:fldCharType="begin"/>
      </w:r>
      <w:r>
        <w:rPr>
          <w:noProof/>
        </w:rPr>
        <w:instrText xml:space="preserve"> PAGEREF _Toc474102003 \h </w:instrText>
      </w:r>
      <w:r>
        <w:rPr>
          <w:noProof/>
        </w:rPr>
      </w:r>
      <w:r>
        <w:rPr>
          <w:noProof/>
        </w:rPr>
        <w:fldChar w:fldCharType="separate"/>
      </w:r>
      <w:r>
        <w:rPr>
          <w:noProof/>
        </w:rPr>
        <w:t>31</w:t>
      </w:r>
      <w:r>
        <w:rPr>
          <w:noProof/>
        </w:rPr>
        <w:fldChar w:fldCharType="end"/>
      </w:r>
    </w:p>
    <w:p w14:paraId="2D51E371" w14:textId="77777777" w:rsidR="00B529AF" w:rsidRDefault="00B529AF">
      <w:pPr>
        <w:pStyle w:val="TOC1"/>
        <w:tabs>
          <w:tab w:val="right" w:leader="dot" w:pos="9350"/>
        </w:tabs>
        <w:rPr>
          <w:rFonts w:eastAsiaTheme="minorEastAsia" w:cstheme="minorBidi"/>
          <w:b w:val="0"/>
          <w:caps w:val="0"/>
          <w:noProof/>
          <w:color w:val="auto"/>
        </w:rPr>
      </w:pPr>
      <w:r>
        <w:rPr>
          <w:noProof/>
        </w:rPr>
        <w:t>Appendix B</w:t>
      </w:r>
      <w:r>
        <w:rPr>
          <w:noProof/>
        </w:rPr>
        <w:tab/>
      </w:r>
      <w:r>
        <w:rPr>
          <w:noProof/>
        </w:rPr>
        <w:fldChar w:fldCharType="begin"/>
      </w:r>
      <w:r>
        <w:rPr>
          <w:noProof/>
        </w:rPr>
        <w:instrText xml:space="preserve"> PAGEREF _Toc474102004 \h </w:instrText>
      </w:r>
      <w:r>
        <w:rPr>
          <w:noProof/>
        </w:rPr>
      </w:r>
      <w:r>
        <w:rPr>
          <w:noProof/>
        </w:rPr>
        <w:fldChar w:fldCharType="separate"/>
      </w:r>
      <w:r>
        <w:rPr>
          <w:noProof/>
        </w:rPr>
        <w:t>32</w:t>
      </w:r>
      <w:r>
        <w:rPr>
          <w:noProof/>
        </w:rPr>
        <w:fldChar w:fldCharType="end"/>
      </w:r>
    </w:p>
    <w:p w14:paraId="398F3CD2" w14:textId="77777777" w:rsidR="00B529AF" w:rsidRDefault="00B529AF">
      <w:pPr>
        <w:pStyle w:val="TOC2"/>
        <w:tabs>
          <w:tab w:val="right" w:leader="dot" w:pos="9350"/>
        </w:tabs>
        <w:rPr>
          <w:rFonts w:eastAsiaTheme="minorEastAsia" w:cstheme="minorBidi"/>
          <w:smallCaps w:val="0"/>
          <w:noProof/>
          <w:color w:val="auto"/>
          <w:sz w:val="24"/>
          <w:szCs w:val="24"/>
        </w:rPr>
      </w:pPr>
      <w:r>
        <w:rPr>
          <w:noProof/>
        </w:rPr>
        <w:t>Including Medium-Risk Defendants with Low-Risk</w:t>
      </w:r>
      <w:r>
        <w:rPr>
          <w:noProof/>
        </w:rPr>
        <w:tab/>
      </w:r>
      <w:r>
        <w:rPr>
          <w:noProof/>
        </w:rPr>
        <w:fldChar w:fldCharType="begin"/>
      </w:r>
      <w:r>
        <w:rPr>
          <w:noProof/>
        </w:rPr>
        <w:instrText xml:space="preserve"> PAGEREF _Toc474102005 \h </w:instrText>
      </w:r>
      <w:r>
        <w:rPr>
          <w:noProof/>
        </w:rPr>
      </w:r>
      <w:r>
        <w:rPr>
          <w:noProof/>
        </w:rPr>
        <w:fldChar w:fldCharType="separate"/>
      </w:r>
      <w:r>
        <w:rPr>
          <w:noProof/>
        </w:rPr>
        <w:t>32</w:t>
      </w:r>
      <w:r>
        <w:rPr>
          <w:noProof/>
        </w:rPr>
        <w:fldChar w:fldCharType="end"/>
      </w:r>
    </w:p>
    <w:p w14:paraId="471D04CD" w14:textId="77777777" w:rsidR="00B529AF" w:rsidRDefault="00B529AF">
      <w:pPr>
        <w:pStyle w:val="TOC2"/>
        <w:tabs>
          <w:tab w:val="right" w:leader="dot" w:pos="9350"/>
        </w:tabs>
        <w:rPr>
          <w:rFonts w:eastAsiaTheme="minorEastAsia" w:cstheme="minorBidi"/>
          <w:smallCaps w:val="0"/>
          <w:noProof/>
          <w:color w:val="auto"/>
          <w:sz w:val="24"/>
          <w:szCs w:val="24"/>
        </w:rPr>
      </w:pPr>
      <w:r>
        <w:rPr>
          <w:noProof/>
        </w:rPr>
        <w:t>Splitting Defendants Based on Decile 5</w:t>
      </w:r>
      <w:r>
        <w:rPr>
          <w:noProof/>
        </w:rPr>
        <w:tab/>
      </w:r>
      <w:r>
        <w:rPr>
          <w:noProof/>
        </w:rPr>
        <w:fldChar w:fldCharType="begin"/>
      </w:r>
      <w:r>
        <w:rPr>
          <w:noProof/>
        </w:rPr>
        <w:instrText xml:space="preserve"> PAGEREF _Toc474102006 \h </w:instrText>
      </w:r>
      <w:r>
        <w:rPr>
          <w:noProof/>
        </w:rPr>
      </w:r>
      <w:r>
        <w:rPr>
          <w:noProof/>
        </w:rPr>
        <w:fldChar w:fldCharType="separate"/>
      </w:r>
      <w:r>
        <w:rPr>
          <w:noProof/>
        </w:rPr>
        <w:t>33</w:t>
      </w:r>
      <w:r>
        <w:rPr>
          <w:noProof/>
        </w:rPr>
        <w:fldChar w:fldCharType="end"/>
      </w:r>
    </w:p>
    <w:p w14:paraId="3F4E155F" w14:textId="77777777" w:rsidR="00B529AF" w:rsidRDefault="00B529AF">
      <w:pPr>
        <w:pStyle w:val="TOC2"/>
        <w:tabs>
          <w:tab w:val="right" w:leader="dot" w:pos="9350"/>
        </w:tabs>
        <w:rPr>
          <w:rFonts w:eastAsiaTheme="minorEastAsia" w:cstheme="minorBidi"/>
          <w:smallCaps w:val="0"/>
          <w:noProof/>
          <w:color w:val="auto"/>
          <w:sz w:val="24"/>
          <w:szCs w:val="24"/>
        </w:rPr>
      </w:pPr>
      <w:r>
        <w:rPr>
          <w:noProof/>
        </w:rPr>
        <w:t>Excluding Medium-Risk Defendants</w:t>
      </w:r>
      <w:r>
        <w:rPr>
          <w:noProof/>
        </w:rPr>
        <w:tab/>
      </w:r>
      <w:r>
        <w:rPr>
          <w:noProof/>
        </w:rPr>
        <w:fldChar w:fldCharType="begin"/>
      </w:r>
      <w:r>
        <w:rPr>
          <w:noProof/>
        </w:rPr>
        <w:instrText xml:space="preserve"> PAGEREF _Toc474102007 \h </w:instrText>
      </w:r>
      <w:r>
        <w:rPr>
          <w:noProof/>
        </w:rPr>
      </w:r>
      <w:r>
        <w:rPr>
          <w:noProof/>
        </w:rPr>
        <w:fldChar w:fldCharType="separate"/>
      </w:r>
      <w:r>
        <w:rPr>
          <w:noProof/>
        </w:rPr>
        <w:t>33</w:t>
      </w:r>
      <w:r>
        <w:rPr>
          <w:noProof/>
        </w:rPr>
        <w:fldChar w:fldCharType="end"/>
      </w:r>
    </w:p>
    <w:p w14:paraId="00C9B5ED" w14:textId="49C230AC" w:rsidR="00B01068" w:rsidRDefault="00B529AF" w:rsidP="00B01068">
      <w:pPr>
        <w:pStyle w:val="Heading1"/>
      </w:pPr>
      <w:r>
        <w:fldChar w:fldCharType="end"/>
      </w:r>
    </w:p>
    <w:p w14:paraId="348C76B6" w14:textId="77777777" w:rsidR="00B01068" w:rsidRDefault="00B01068">
      <w:pPr>
        <w:rPr>
          <w:sz w:val="40"/>
          <w:szCs w:val="40"/>
        </w:rPr>
      </w:pPr>
      <w:r>
        <w:br w:type="page"/>
      </w:r>
    </w:p>
    <w:p w14:paraId="2AB3113F" w14:textId="18AF57E0" w:rsidR="00B01068" w:rsidRPr="00B01068" w:rsidRDefault="00B01068" w:rsidP="00B01068">
      <w:pPr>
        <w:pStyle w:val="Heading1"/>
      </w:pPr>
      <w:bookmarkStart w:id="4" w:name="_Toc474069455"/>
      <w:bookmarkStart w:id="5" w:name="_Toc474099272"/>
      <w:bookmarkStart w:id="6" w:name="_Toc474101982"/>
      <w:r w:rsidRPr="00B01068">
        <w:lastRenderedPageBreak/>
        <w:t>Abstract</w:t>
      </w:r>
      <w:bookmarkEnd w:id="3"/>
      <w:bookmarkEnd w:id="4"/>
      <w:bookmarkEnd w:id="5"/>
      <w:bookmarkEnd w:id="6"/>
    </w:p>
    <w:p w14:paraId="50651C9E" w14:textId="2463FB79" w:rsidR="00B01068" w:rsidRDefault="007E7103" w:rsidP="00B01068">
      <w:pPr>
        <w:spacing w:line="480" w:lineRule="auto"/>
        <w:ind w:firstLine="720"/>
        <w:jc w:val="both"/>
        <w:rPr>
          <w:sz w:val="24"/>
          <w:szCs w:val="24"/>
        </w:rPr>
      </w:pPr>
      <w:r w:rsidRPr="0037415A">
        <w:rPr>
          <w:sz w:val="24"/>
          <w:szCs w:val="24"/>
        </w:rPr>
        <w:t xml:space="preserve">This study aims to provide a detailed analysis and evaluation of the implementation of recidivism risk algorithms at the state and county level.  First, it discusses the high-level issues surrounding the implementation of these algorithms, from media response to constitutionality.  It then progresses to </w:t>
      </w:r>
      <w:r w:rsidR="0010657A" w:rsidRPr="0037415A">
        <w:rPr>
          <w:sz w:val="24"/>
          <w:szCs w:val="24"/>
        </w:rPr>
        <w:t xml:space="preserve">evaluate </w:t>
      </w:r>
      <w:r w:rsidRPr="0037415A">
        <w:rPr>
          <w:sz w:val="24"/>
          <w:szCs w:val="24"/>
        </w:rPr>
        <w:t xml:space="preserve">a </w:t>
      </w:r>
      <w:r w:rsidR="00462847" w:rsidRPr="0037415A">
        <w:rPr>
          <w:sz w:val="24"/>
          <w:szCs w:val="24"/>
        </w:rPr>
        <w:t xml:space="preserve">widely-circulated </w:t>
      </w:r>
      <w:r w:rsidRPr="0037415A">
        <w:rPr>
          <w:sz w:val="24"/>
          <w:szCs w:val="24"/>
        </w:rPr>
        <w:t xml:space="preserve">statistical analysis of the Correctional Offender Management Profiling for Alternative Sanctions (COMPAS) algorithm, </w:t>
      </w:r>
      <w:r w:rsidR="0010657A" w:rsidRPr="0037415A">
        <w:rPr>
          <w:sz w:val="24"/>
          <w:szCs w:val="24"/>
        </w:rPr>
        <w:t xml:space="preserve">endorsing </w:t>
      </w:r>
      <w:r w:rsidR="00462847" w:rsidRPr="0037415A">
        <w:rPr>
          <w:sz w:val="24"/>
          <w:szCs w:val="24"/>
        </w:rPr>
        <w:t>the study’s</w:t>
      </w:r>
      <w:r w:rsidR="0010657A" w:rsidRPr="0037415A">
        <w:rPr>
          <w:sz w:val="24"/>
          <w:szCs w:val="24"/>
        </w:rPr>
        <w:t xml:space="preserve"> findings as both accurate and robust, and </w:t>
      </w:r>
      <w:r w:rsidR="00015942" w:rsidRPr="0037415A">
        <w:rPr>
          <w:sz w:val="24"/>
          <w:szCs w:val="24"/>
        </w:rPr>
        <w:t>extending</w:t>
      </w:r>
      <w:r w:rsidR="0010657A" w:rsidRPr="0037415A">
        <w:rPr>
          <w:sz w:val="24"/>
          <w:szCs w:val="24"/>
        </w:rPr>
        <w:t xml:space="preserve"> its </w:t>
      </w:r>
      <w:r w:rsidR="00CD6400" w:rsidRPr="0037415A">
        <w:rPr>
          <w:sz w:val="24"/>
          <w:szCs w:val="24"/>
        </w:rPr>
        <w:t xml:space="preserve">methods of analysis of bias </w:t>
      </w:r>
      <w:r w:rsidR="0010657A" w:rsidRPr="0037415A">
        <w:rPr>
          <w:sz w:val="24"/>
          <w:szCs w:val="24"/>
        </w:rPr>
        <w:t xml:space="preserve">to </w:t>
      </w:r>
      <w:r w:rsidR="00015942" w:rsidRPr="0037415A">
        <w:rPr>
          <w:sz w:val="24"/>
          <w:szCs w:val="24"/>
        </w:rPr>
        <w:t>gender and other races</w:t>
      </w:r>
      <w:r w:rsidR="0010657A" w:rsidRPr="0037415A">
        <w:rPr>
          <w:sz w:val="24"/>
          <w:szCs w:val="24"/>
        </w:rPr>
        <w:t xml:space="preserve">. </w:t>
      </w:r>
      <w:r w:rsidR="00015942" w:rsidRPr="0037415A">
        <w:rPr>
          <w:sz w:val="24"/>
          <w:szCs w:val="24"/>
        </w:rPr>
        <w:t>It finds that there is evidence of bias not just against black defendants, but against multiple different races and women (using the</w:t>
      </w:r>
      <w:r w:rsidR="00052DB7">
        <w:rPr>
          <w:sz w:val="24"/>
          <w:szCs w:val="24"/>
        </w:rPr>
        <w:t xml:space="preserve"> same definition of bias as </w:t>
      </w:r>
      <w:proofErr w:type="spellStart"/>
      <w:r w:rsidR="00052DB7">
        <w:rPr>
          <w:sz w:val="24"/>
          <w:szCs w:val="24"/>
        </w:rPr>
        <w:t>ProP</w:t>
      </w:r>
      <w:r w:rsidR="00015942" w:rsidRPr="0037415A">
        <w:rPr>
          <w:sz w:val="24"/>
          <w:szCs w:val="24"/>
        </w:rPr>
        <w:t>ublica</w:t>
      </w:r>
      <w:proofErr w:type="spellEnd"/>
      <w:r w:rsidR="00015942" w:rsidRPr="0037415A">
        <w:rPr>
          <w:sz w:val="24"/>
          <w:szCs w:val="24"/>
        </w:rPr>
        <w:t xml:space="preserve">) as a result of base-rate differences.  </w:t>
      </w:r>
      <w:r w:rsidRPr="0037415A">
        <w:rPr>
          <w:sz w:val="24"/>
          <w:szCs w:val="24"/>
        </w:rPr>
        <w:t xml:space="preserve">Finally, it suggests a framework for evaluating these algorithms based around rigorous statistical </w:t>
      </w:r>
      <w:r w:rsidR="0010657A" w:rsidRPr="0037415A">
        <w:rPr>
          <w:sz w:val="24"/>
          <w:szCs w:val="24"/>
        </w:rPr>
        <w:t xml:space="preserve">investigation </w:t>
      </w:r>
      <w:r w:rsidRPr="0037415A">
        <w:rPr>
          <w:sz w:val="24"/>
          <w:szCs w:val="24"/>
        </w:rPr>
        <w:t>and community feedback that can be used by policy implementers in search of a tailored</w:t>
      </w:r>
      <w:r w:rsidR="00462847" w:rsidRPr="0037415A">
        <w:rPr>
          <w:sz w:val="24"/>
          <w:szCs w:val="24"/>
        </w:rPr>
        <w:t>,</w:t>
      </w:r>
      <w:r w:rsidRPr="0037415A">
        <w:rPr>
          <w:sz w:val="24"/>
          <w:szCs w:val="24"/>
        </w:rPr>
        <w:t xml:space="preserve"> </w:t>
      </w:r>
      <w:r w:rsidR="00462847" w:rsidRPr="0037415A">
        <w:rPr>
          <w:sz w:val="24"/>
          <w:szCs w:val="24"/>
        </w:rPr>
        <w:t xml:space="preserve">engaging </w:t>
      </w:r>
      <w:r w:rsidRPr="0037415A">
        <w:rPr>
          <w:sz w:val="24"/>
          <w:szCs w:val="24"/>
        </w:rPr>
        <w:t>approach to their implementation effort.</w:t>
      </w:r>
    </w:p>
    <w:p w14:paraId="2982B655" w14:textId="77777777" w:rsidR="00B01068" w:rsidRPr="0037415A" w:rsidRDefault="00B01068" w:rsidP="00B01068">
      <w:pPr>
        <w:spacing w:line="480" w:lineRule="auto"/>
        <w:ind w:firstLine="720"/>
        <w:jc w:val="both"/>
        <w:rPr>
          <w:sz w:val="24"/>
          <w:szCs w:val="24"/>
        </w:rPr>
      </w:pPr>
    </w:p>
    <w:p w14:paraId="6430427F" w14:textId="19CAE71F" w:rsidR="0006324B" w:rsidRPr="0037415A" w:rsidRDefault="007E7103" w:rsidP="00B01068">
      <w:pPr>
        <w:pStyle w:val="Heading1"/>
      </w:pPr>
      <w:bookmarkStart w:id="7" w:name="_Toc474069106"/>
      <w:bookmarkStart w:id="8" w:name="_Toc474069456"/>
      <w:bookmarkStart w:id="9" w:name="_Toc474099273"/>
      <w:bookmarkStart w:id="10" w:name="_Toc474101983"/>
      <w:r w:rsidRPr="0037415A">
        <w:t>Introduction</w:t>
      </w:r>
      <w:bookmarkEnd w:id="7"/>
      <w:bookmarkEnd w:id="8"/>
      <w:bookmarkEnd w:id="9"/>
      <w:bookmarkEnd w:id="10"/>
    </w:p>
    <w:p w14:paraId="2A73E68B" w14:textId="77777777" w:rsidR="0006324B" w:rsidRPr="0037415A" w:rsidRDefault="0006324B" w:rsidP="0037415A">
      <w:pPr>
        <w:jc w:val="both"/>
        <w:rPr>
          <w:sz w:val="24"/>
          <w:szCs w:val="24"/>
        </w:rPr>
      </w:pPr>
    </w:p>
    <w:p w14:paraId="3B602542" w14:textId="77777777" w:rsidR="0006324B" w:rsidRPr="0037415A" w:rsidRDefault="007E7103" w:rsidP="0037415A">
      <w:pPr>
        <w:spacing w:line="480" w:lineRule="auto"/>
        <w:ind w:firstLine="360"/>
        <w:jc w:val="both"/>
        <w:rPr>
          <w:sz w:val="24"/>
          <w:szCs w:val="24"/>
        </w:rPr>
      </w:pPr>
      <w:r w:rsidRPr="0037415A">
        <w:rPr>
          <w:sz w:val="24"/>
          <w:szCs w:val="24"/>
        </w:rPr>
        <w:t xml:space="preserve">For years, </w:t>
      </w:r>
      <w:r w:rsidR="001F6CCA" w:rsidRPr="0037415A">
        <w:rPr>
          <w:sz w:val="24"/>
          <w:szCs w:val="24"/>
        </w:rPr>
        <w:t>s</w:t>
      </w:r>
      <w:r w:rsidRPr="0037415A">
        <w:rPr>
          <w:sz w:val="24"/>
          <w:szCs w:val="24"/>
        </w:rPr>
        <w:t xml:space="preserve">tate and local criminal justice systems have been using recidivism risk algorithms to judge the likelihood of repeat criminal offenses by defendants (in criminal trials) and inmates (in prisons).  While these algorithms show immense promise—in areas as wide ranging as reducing bias and promoting equity to providing an avenue through which localities can streamline criminal justice procedures—there have been </w:t>
      </w:r>
      <w:r w:rsidRPr="0037415A">
        <w:rPr>
          <w:sz w:val="24"/>
          <w:szCs w:val="24"/>
        </w:rPr>
        <w:lastRenderedPageBreak/>
        <w:t>relatively few systematic analyses of the implementation and effectiveness of these methods.  This paper aims to begin to rectify that problem.</w:t>
      </w:r>
    </w:p>
    <w:p w14:paraId="728228BE" w14:textId="2D9D83F2" w:rsidR="0006324B" w:rsidRPr="0037415A" w:rsidRDefault="007E7103" w:rsidP="0037415A">
      <w:pPr>
        <w:spacing w:line="480" w:lineRule="auto"/>
        <w:ind w:firstLine="360"/>
        <w:jc w:val="both"/>
        <w:rPr>
          <w:sz w:val="24"/>
          <w:szCs w:val="24"/>
        </w:rPr>
      </w:pPr>
      <w:r w:rsidRPr="0037415A">
        <w:rPr>
          <w:sz w:val="24"/>
          <w:szCs w:val="24"/>
        </w:rPr>
        <w:t>The primary goal of this paper is to study the implementation of recidivism risk algorithms. These algorithms are used during sentencing to estimate the likelihood that a defendant is going to return to prison upon release.  Given in the form of “score”—often between 0 and 1</w:t>
      </w:r>
      <w:r w:rsidR="0010657A" w:rsidRPr="0037415A">
        <w:rPr>
          <w:sz w:val="24"/>
          <w:szCs w:val="24"/>
        </w:rPr>
        <w:t>0</w:t>
      </w:r>
      <w:r w:rsidRPr="0037415A">
        <w:rPr>
          <w:sz w:val="24"/>
          <w:szCs w:val="24"/>
        </w:rPr>
        <w:t>—the judge can use or weigh the estimation however they wish</w:t>
      </w:r>
      <w:r w:rsidR="00462847" w:rsidRPr="0037415A">
        <w:rPr>
          <w:sz w:val="24"/>
          <w:szCs w:val="24"/>
        </w:rPr>
        <w:t>, including as an aggravating factor</w:t>
      </w:r>
      <w:r w:rsidRPr="0037415A">
        <w:rPr>
          <w:sz w:val="24"/>
          <w:szCs w:val="24"/>
        </w:rPr>
        <w:t>.</w:t>
      </w:r>
    </w:p>
    <w:p w14:paraId="06620414" w14:textId="77777777" w:rsidR="0006324B" w:rsidRPr="0037415A" w:rsidRDefault="007E7103" w:rsidP="0037415A">
      <w:pPr>
        <w:spacing w:line="480" w:lineRule="auto"/>
        <w:ind w:firstLine="720"/>
        <w:jc w:val="both"/>
        <w:rPr>
          <w:sz w:val="24"/>
          <w:szCs w:val="24"/>
        </w:rPr>
      </w:pPr>
      <w:r w:rsidRPr="0037415A">
        <w:rPr>
          <w:sz w:val="24"/>
          <w:szCs w:val="24"/>
        </w:rPr>
        <w:t xml:space="preserve"> </w:t>
      </w:r>
      <w:r w:rsidR="00462847" w:rsidRPr="0037415A">
        <w:rPr>
          <w:sz w:val="24"/>
          <w:szCs w:val="24"/>
        </w:rPr>
        <w:t>In order to accomplish that goal, t</w:t>
      </w:r>
      <w:r w:rsidRPr="0037415A">
        <w:rPr>
          <w:sz w:val="24"/>
          <w:szCs w:val="24"/>
        </w:rPr>
        <w:t xml:space="preserve">his paper aims to find out, first, whether </w:t>
      </w:r>
      <w:r w:rsidR="0010657A" w:rsidRPr="0037415A">
        <w:rPr>
          <w:sz w:val="24"/>
          <w:szCs w:val="24"/>
        </w:rPr>
        <w:t>policies that implement these recidivism risk algorithms</w:t>
      </w:r>
      <w:r w:rsidR="00462847" w:rsidRPr="0037415A">
        <w:rPr>
          <w:sz w:val="24"/>
          <w:szCs w:val="24"/>
        </w:rPr>
        <w:t xml:space="preserve"> </w:t>
      </w:r>
      <w:r w:rsidRPr="0037415A">
        <w:rPr>
          <w:sz w:val="24"/>
          <w:szCs w:val="24"/>
        </w:rPr>
        <w:t>effectively address the problems they try to fix and, second, what unintended consequences may have resulted.  Initially, these algorithms were implemented to address systemic problems in the criminal justice system: from judicial bias to inconsistent sentencing and alternative resource allocation problems (such as who gets drug rehabilitation facility spots).  Recently, however, there have been criticisms alleging, among other things, that these scores are biased and ineffective.</w:t>
      </w:r>
    </w:p>
    <w:p w14:paraId="1E6BED22" w14:textId="6B1944C4" w:rsidR="0006324B" w:rsidRPr="0037415A" w:rsidRDefault="007E7103" w:rsidP="00B01068">
      <w:pPr>
        <w:spacing w:line="480" w:lineRule="auto"/>
        <w:ind w:firstLine="360"/>
        <w:jc w:val="both"/>
        <w:rPr>
          <w:sz w:val="24"/>
          <w:szCs w:val="24"/>
        </w:rPr>
      </w:pPr>
      <w:r w:rsidRPr="0037415A">
        <w:rPr>
          <w:sz w:val="24"/>
          <w:szCs w:val="24"/>
        </w:rPr>
        <w:t>Ultimately, this paper will explore the impact of tec</w:t>
      </w:r>
      <w:r w:rsidR="00CD6400" w:rsidRPr="0037415A">
        <w:rPr>
          <w:sz w:val="24"/>
          <w:szCs w:val="24"/>
        </w:rPr>
        <w:t>hnology within the policy world</w:t>
      </w:r>
      <w:r w:rsidRPr="0037415A">
        <w:rPr>
          <w:sz w:val="24"/>
          <w:szCs w:val="24"/>
        </w:rPr>
        <w:t xml:space="preserve"> and </w:t>
      </w:r>
      <w:r w:rsidR="0010657A" w:rsidRPr="0037415A">
        <w:rPr>
          <w:sz w:val="24"/>
          <w:szCs w:val="24"/>
        </w:rPr>
        <w:t xml:space="preserve">expound upon </w:t>
      </w:r>
      <w:r w:rsidRPr="0037415A">
        <w:rPr>
          <w:sz w:val="24"/>
          <w:szCs w:val="24"/>
        </w:rPr>
        <w:t xml:space="preserve">the broader significance of technological advancement in how the government functions.  Technology is changing how </w:t>
      </w:r>
      <w:r w:rsidR="0010657A" w:rsidRPr="0037415A">
        <w:rPr>
          <w:sz w:val="24"/>
          <w:szCs w:val="24"/>
        </w:rPr>
        <w:t xml:space="preserve">governmental </w:t>
      </w:r>
      <w:r w:rsidRPr="0037415A">
        <w:rPr>
          <w:sz w:val="24"/>
          <w:szCs w:val="24"/>
        </w:rPr>
        <w:t>policy is designed and implemented</w:t>
      </w:r>
      <w:r w:rsidR="0010657A" w:rsidRPr="0037415A">
        <w:rPr>
          <w:sz w:val="24"/>
          <w:szCs w:val="24"/>
        </w:rPr>
        <w:t xml:space="preserve"> at every level</w:t>
      </w:r>
      <w:r w:rsidRPr="0037415A">
        <w:rPr>
          <w:sz w:val="24"/>
          <w:szCs w:val="24"/>
        </w:rPr>
        <w:t>.  Both specific programs, like Chicago’s predictive policing initiatives, and general policy theory, such as evidence-based policy, are more and more drawing on newly accessible analysis methods</w:t>
      </w:r>
      <w:r w:rsidR="00EF456B" w:rsidRPr="0037415A">
        <w:rPr>
          <w:sz w:val="24"/>
          <w:szCs w:val="24"/>
        </w:rPr>
        <w:t xml:space="preserve">, </w:t>
      </w:r>
      <w:r w:rsidRPr="0037415A">
        <w:rPr>
          <w:sz w:val="24"/>
          <w:szCs w:val="24"/>
        </w:rPr>
        <w:t>like machine learning</w:t>
      </w:r>
      <w:r w:rsidR="00EF456B" w:rsidRPr="0037415A">
        <w:rPr>
          <w:sz w:val="24"/>
          <w:szCs w:val="24"/>
        </w:rPr>
        <w:t xml:space="preserve">, </w:t>
      </w:r>
      <w:r w:rsidRPr="0037415A">
        <w:rPr>
          <w:sz w:val="24"/>
          <w:szCs w:val="24"/>
        </w:rPr>
        <w:t xml:space="preserve">to identify and shape the best </w:t>
      </w:r>
      <w:r w:rsidR="0010657A" w:rsidRPr="0037415A">
        <w:rPr>
          <w:sz w:val="24"/>
          <w:szCs w:val="24"/>
        </w:rPr>
        <w:t>practices</w:t>
      </w:r>
      <w:r w:rsidRPr="0037415A">
        <w:rPr>
          <w:sz w:val="24"/>
          <w:szCs w:val="24"/>
        </w:rPr>
        <w:t xml:space="preserve">.  But </w:t>
      </w:r>
      <w:r w:rsidR="00462847" w:rsidRPr="0037415A">
        <w:rPr>
          <w:sz w:val="24"/>
          <w:szCs w:val="24"/>
        </w:rPr>
        <w:t xml:space="preserve">evaluation methods have lagged behind the spread of new </w:t>
      </w:r>
      <w:r w:rsidR="00EF456B" w:rsidRPr="0037415A">
        <w:rPr>
          <w:sz w:val="24"/>
          <w:szCs w:val="24"/>
        </w:rPr>
        <w:t xml:space="preserve">practices, sometimes leaving public servants without a way to </w:t>
      </w:r>
      <w:r w:rsidR="00EF456B" w:rsidRPr="0037415A">
        <w:rPr>
          <w:sz w:val="24"/>
          <w:szCs w:val="24"/>
        </w:rPr>
        <w:lastRenderedPageBreak/>
        <w:t xml:space="preserve">understand the impact of their policies. </w:t>
      </w:r>
      <w:r w:rsidRPr="0037415A">
        <w:rPr>
          <w:sz w:val="24"/>
          <w:szCs w:val="24"/>
        </w:rPr>
        <w:t xml:space="preserve"> Accordingly, this paper aims to develop an evaluative framework through which policy designers (and perhaps the general public) can understand the implications of the policies they support. </w:t>
      </w:r>
    </w:p>
    <w:p w14:paraId="7841ED45" w14:textId="18115353" w:rsidR="0006324B" w:rsidRPr="00B01068" w:rsidRDefault="007E7103" w:rsidP="00B01068">
      <w:pPr>
        <w:pStyle w:val="Heading1"/>
      </w:pPr>
      <w:bookmarkStart w:id="11" w:name="_Toc474069107"/>
      <w:bookmarkStart w:id="12" w:name="_Toc474069457"/>
      <w:bookmarkStart w:id="13" w:name="_Toc474099274"/>
      <w:bookmarkStart w:id="14" w:name="_Toc474101984"/>
      <w:r w:rsidRPr="0037415A">
        <w:t>Analysis Plan</w:t>
      </w:r>
      <w:bookmarkEnd w:id="11"/>
      <w:bookmarkEnd w:id="12"/>
      <w:bookmarkEnd w:id="13"/>
      <w:bookmarkEnd w:id="14"/>
      <w:r w:rsidRPr="0037415A">
        <w:t xml:space="preserve"> </w:t>
      </w:r>
    </w:p>
    <w:p w14:paraId="14387584" w14:textId="77777777" w:rsidR="0006324B" w:rsidRPr="0037415A" w:rsidRDefault="007E7103" w:rsidP="0037415A">
      <w:pPr>
        <w:spacing w:line="480" w:lineRule="auto"/>
        <w:ind w:firstLine="360"/>
        <w:jc w:val="both"/>
        <w:rPr>
          <w:sz w:val="24"/>
          <w:szCs w:val="24"/>
        </w:rPr>
      </w:pPr>
      <w:r w:rsidRPr="0037415A">
        <w:rPr>
          <w:sz w:val="24"/>
          <w:szCs w:val="24"/>
        </w:rPr>
        <w:t xml:space="preserve">First, I address the pervasive media buzz that has surrounded the implementation of these algorithms.  As with any new technology, journalists and the general public initially struggle to understand the impacts of these often opaque and complex instruments.  Because public input and reactions are critical to any policy implementation, I begin my analysis with a discussion of how these methods are perceived.  Some people highlight the positive: the potential of an egalitarian, efficient, and objective criminal justice system.  Others, however, point out more controversial aspects of these algorithms: differential impact and bias (as alleged by ProPublica’s article, </w:t>
      </w:r>
      <w:r w:rsidRPr="0037415A">
        <w:rPr>
          <w:i/>
          <w:sz w:val="24"/>
          <w:szCs w:val="24"/>
        </w:rPr>
        <w:t>Machine Bias</w:t>
      </w:r>
      <w:r w:rsidRPr="0037415A">
        <w:rPr>
          <w:sz w:val="24"/>
          <w:szCs w:val="24"/>
        </w:rPr>
        <w:t xml:space="preserve">), the opacity of these algorithms’ evaluations, and allegations of double jeopardy.  This </w:t>
      </w:r>
      <w:r w:rsidR="00EF456B" w:rsidRPr="0037415A">
        <w:rPr>
          <w:sz w:val="24"/>
          <w:szCs w:val="24"/>
        </w:rPr>
        <w:t>give-and-take</w:t>
      </w:r>
      <w:r w:rsidRPr="0037415A">
        <w:rPr>
          <w:sz w:val="24"/>
          <w:szCs w:val="24"/>
        </w:rPr>
        <w:t xml:space="preserve"> is critical to understanding how the public at large is reacting to these algorithms’ implementations.  Because the public shapes the democratic institutions through which these policies are developed, any discussion of implementation needs to start with public perception.</w:t>
      </w:r>
    </w:p>
    <w:p w14:paraId="55010FC2" w14:textId="7FB48A0D" w:rsidR="0006324B" w:rsidRPr="0037415A" w:rsidRDefault="007E7103" w:rsidP="0037415A">
      <w:pPr>
        <w:spacing w:line="480" w:lineRule="auto"/>
        <w:ind w:firstLine="360"/>
        <w:jc w:val="both"/>
        <w:rPr>
          <w:sz w:val="24"/>
          <w:szCs w:val="24"/>
        </w:rPr>
      </w:pPr>
      <w:r w:rsidRPr="0037415A">
        <w:rPr>
          <w:sz w:val="24"/>
          <w:szCs w:val="24"/>
        </w:rPr>
        <w:t>After addressing public perception, I mov</w:t>
      </w:r>
      <w:r w:rsidR="00ED6447" w:rsidRPr="0037415A">
        <w:rPr>
          <w:sz w:val="24"/>
          <w:szCs w:val="24"/>
        </w:rPr>
        <w:t>e on to discuss the potential benefits</w:t>
      </w:r>
      <w:r w:rsidR="00EF456B" w:rsidRPr="0037415A">
        <w:rPr>
          <w:sz w:val="24"/>
          <w:szCs w:val="24"/>
        </w:rPr>
        <w:t xml:space="preserve"> </w:t>
      </w:r>
      <w:r w:rsidRPr="0037415A">
        <w:rPr>
          <w:sz w:val="24"/>
          <w:szCs w:val="24"/>
        </w:rPr>
        <w:t xml:space="preserve">of these algorithms. </w:t>
      </w:r>
      <w:r w:rsidR="00FD49B1" w:rsidRPr="0037415A">
        <w:rPr>
          <w:sz w:val="24"/>
          <w:szCs w:val="24"/>
        </w:rPr>
        <w:t xml:space="preserve">These benefits—from increased efficiency to reductions in existing bias--provide valuable information necessary to effectively weigh the relative merits of criticisms levelled against the algorithms.  Moreover, </w:t>
      </w:r>
      <w:r w:rsidR="009242F4" w:rsidRPr="0037415A">
        <w:rPr>
          <w:sz w:val="24"/>
          <w:szCs w:val="24"/>
        </w:rPr>
        <w:t xml:space="preserve">they provide benchmarks against which the success of </w:t>
      </w:r>
      <w:r w:rsidR="00961662" w:rsidRPr="0037415A">
        <w:rPr>
          <w:sz w:val="24"/>
          <w:szCs w:val="24"/>
        </w:rPr>
        <w:t>different policies</w:t>
      </w:r>
      <w:r w:rsidR="009242F4" w:rsidRPr="0037415A">
        <w:rPr>
          <w:sz w:val="24"/>
          <w:szCs w:val="24"/>
        </w:rPr>
        <w:t xml:space="preserve"> can be measured.</w:t>
      </w:r>
      <w:r w:rsidRPr="0037415A">
        <w:rPr>
          <w:sz w:val="24"/>
          <w:szCs w:val="24"/>
        </w:rPr>
        <w:t xml:space="preserve">  </w:t>
      </w:r>
    </w:p>
    <w:p w14:paraId="24C67845" w14:textId="2A974C28" w:rsidR="0006324B" w:rsidRPr="0037415A" w:rsidRDefault="007E7103" w:rsidP="0037415A">
      <w:pPr>
        <w:spacing w:line="480" w:lineRule="auto"/>
        <w:ind w:firstLine="360"/>
        <w:jc w:val="both"/>
        <w:rPr>
          <w:sz w:val="24"/>
          <w:szCs w:val="24"/>
        </w:rPr>
      </w:pPr>
      <w:r w:rsidRPr="0037415A">
        <w:rPr>
          <w:sz w:val="24"/>
          <w:szCs w:val="24"/>
        </w:rPr>
        <w:lastRenderedPageBreak/>
        <w:t>Third, this paper looks at where similar policies have been used</w:t>
      </w:r>
      <w:r w:rsidR="00F672BE" w:rsidRPr="0037415A">
        <w:rPr>
          <w:sz w:val="24"/>
          <w:szCs w:val="24"/>
        </w:rPr>
        <w:t xml:space="preserve"> or suggested</w:t>
      </w:r>
      <w:r w:rsidRPr="0037415A">
        <w:rPr>
          <w:sz w:val="24"/>
          <w:szCs w:val="24"/>
        </w:rPr>
        <w:t xml:space="preserve">, and to what effect.  Police use predictive modelling to make their officers more efficient, credit companies use machine learning to (among other things) minimize lending risk, and </w:t>
      </w:r>
      <w:r w:rsidR="00F672BE" w:rsidRPr="0037415A">
        <w:rPr>
          <w:sz w:val="24"/>
          <w:szCs w:val="24"/>
        </w:rPr>
        <w:t>some compelling research suggests</w:t>
      </w:r>
      <w:r w:rsidRPr="0037415A">
        <w:rPr>
          <w:sz w:val="24"/>
          <w:szCs w:val="24"/>
        </w:rPr>
        <w:t xml:space="preserve"> </w:t>
      </w:r>
      <w:r w:rsidR="00F672BE" w:rsidRPr="0037415A">
        <w:rPr>
          <w:sz w:val="24"/>
          <w:szCs w:val="24"/>
        </w:rPr>
        <w:t xml:space="preserve">that </w:t>
      </w:r>
      <w:r w:rsidR="00961662" w:rsidRPr="0037415A">
        <w:rPr>
          <w:sz w:val="24"/>
          <w:szCs w:val="24"/>
        </w:rPr>
        <w:t xml:space="preserve">schools could use </w:t>
      </w:r>
      <w:r w:rsidR="00F672BE" w:rsidRPr="0037415A">
        <w:rPr>
          <w:sz w:val="24"/>
          <w:szCs w:val="24"/>
        </w:rPr>
        <w:t xml:space="preserve">predictive </w:t>
      </w:r>
      <w:r w:rsidRPr="0037415A">
        <w:rPr>
          <w:sz w:val="24"/>
          <w:szCs w:val="24"/>
        </w:rPr>
        <w:t>algorithms</w:t>
      </w:r>
      <w:r w:rsidR="00F672BE" w:rsidRPr="0037415A">
        <w:rPr>
          <w:sz w:val="24"/>
          <w:szCs w:val="24"/>
        </w:rPr>
        <w:t xml:space="preserve"> </w:t>
      </w:r>
      <w:r w:rsidRPr="0037415A">
        <w:rPr>
          <w:sz w:val="24"/>
          <w:szCs w:val="24"/>
        </w:rPr>
        <w:t xml:space="preserve">to identify at-risk students </w:t>
      </w:r>
      <w:r w:rsidR="00F672BE" w:rsidRPr="0037415A">
        <w:rPr>
          <w:sz w:val="24"/>
          <w:szCs w:val="24"/>
        </w:rPr>
        <w:t>that would</w:t>
      </w:r>
      <w:r w:rsidRPr="0037415A">
        <w:rPr>
          <w:sz w:val="24"/>
          <w:szCs w:val="24"/>
        </w:rPr>
        <w:t xml:space="preserve"> benefit most from intervention.  Each of these policies rely on very similar—or, for all we know, identical—technologies as recidivism risk algorithms, so the lessons learn</w:t>
      </w:r>
      <w:r w:rsidR="00F672BE" w:rsidRPr="0037415A">
        <w:rPr>
          <w:sz w:val="24"/>
          <w:szCs w:val="24"/>
        </w:rPr>
        <w:t>ed through exploring</w:t>
      </w:r>
      <w:r w:rsidRPr="0037415A">
        <w:rPr>
          <w:sz w:val="24"/>
          <w:szCs w:val="24"/>
        </w:rPr>
        <w:t xml:space="preserve"> those strategies are likely to be highly transferrable.</w:t>
      </w:r>
    </w:p>
    <w:p w14:paraId="6D00AD08" w14:textId="5FDC78E2" w:rsidR="0006324B" w:rsidRPr="0037415A" w:rsidRDefault="007E7103" w:rsidP="0037415A">
      <w:pPr>
        <w:spacing w:line="480" w:lineRule="auto"/>
        <w:ind w:firstLine="360"/>
        <w:jc w:val="both"/>
        <w:rPr>
          <w:sz w:val="24"/>
          <w:szCs w:val="24"/>
        </w:rPr>
      </w:pPr>
      <w:r w:rsidRPr="0037415A">
        <w:rPr>
          <w:sz w:val="24"/>
          <w:szCs w:val="24"/>
        </w:rPr>
        <w:t xml:space="preserve">From there, this paper addresses concerns about the constitutionality of and legal limits on recidivism risk algorithms.  There have been a variety of court cases arguing that these algorithms are unconstitutional as used, and the decisions have imposed important limits on </w:t>
      </w:r>
      <w:r w:rsidR="00F672BE" w:rsidRPr="0037415A">
        <w:rPr>
          <w:sz w:val="24"/>
          <w:szCs w:val="24"/>
        </w:rPr>
        <w:t>practices</w:t>
      </w:r>
      <w:r w:rsidRPr="0037415A">
        <w:rPr>
          <w:sz w:val="24"/>
          <w:szCs w:val="24"/>
        </w:rPr>
        <w:t xml:space="preserve">.  Accordingly, this paper briefly discusses the relevant case law in order to elucidate the </w:t>
      </w:r>
      <w:r w:rsidR="00F672BE" w:rsidRPr="0037415A">
        <w:rPr>
          <w:sz w:val="24"/>
          <w:szCs w:val="24"/>
        </w:rPr>
        <w:t>boundaries within which policies are viable</w:t>
      </w:r>
      <w:r w:rsidRPr="0037415A">
        <w:rPr>
          <w:sz w:val="24"/>
          <w:szCs w:val="24"/>
        </w:rPr>
        <w:t>.</w:t>
      </w:r>
    </w:p>
    <w:p w14:paraId="2E8BB3DB" w14:textId="711E6C3F" w:rsidR="0006324B" w:rsidRPr="0037415A" w:rsidRDefault="00F672BE" w:rsidP="00C11B4F">
      <w:pPr>
        <w:spacing w:line="480" w:lineRule="auto"/>
        <w:ind w:firstLine="360"/>
        <w:jc w:val="both"/>
        <w:rPr>
          <w:sz w:val="24"/>
          <w:szCs w:val="24"/>
        </w:rPr>
      </w:pPr>
      <w:bookmarkStart w:id="15" w:name="_gjdgxs" w:colFirst="0" w:colLast="0"/>
      <w:bookmarkEnd w:id="15"/>
      <w:r w:rsidRPr="0037415A">
        <w:rPr>
          <w:sz w:val="24"/>
          <w:szCs w:val="24"/>
        </w:rPr>
        <w:t xml:space="preserve">After that background and discussion of </w:t>
      </w:r>
      <w:r w:rsidR="00961662" w:rsidRPr="0037415A">
        <w:rPr>
          <w:sz w:val="24"/>
          <w:szCs w:val="24"/>
        </w:rPr>
        <w:t>recidivism risk</w:t>
      </w:r>
      <w:r w:rsidRPr="0037415A">
        <w:rPr>
          <w:sz w:val="24"/>
          <w:szCs w:val="24"/>
        </w:rPr>
        <w:t xml:space="preserve"> algorithms generally, this paper explores the low-level, technical aspects of this predictive technology, focusing</w:t>
      </w:r>
      <w:r w:rsidR="007E7103" w:rsidRPr="0037415A">
        <w:rPr>
          <w:sz w:val="24"/>
          <w:szCs w:val="24"/>
        </w:rPr>
        <w:t xml:space="preserve"> in on one specific algorithm that has been particularly controversial: </w:t>
      </w:r>
      <w:proofErr w:type="gramStart"/>
      <w:r w:rsidR="007E7103" w:rsidRPr="0037415A">
        <w:rPr>
          <w:sz w:val="24"/>
          <w:szCs w:val="24"/>
        </w:rPr>
        <w:t>the</w:t>
      </w:r>
      <w:proofErr w:type="gramEnd"/>
      <w:r w:rsidR="007E7103" w:rsidRPr="0037415A">
        <w:rPr>
          <w:sz w:val="24"/>
          <w:szCs w:val="24"/>
        </w:rPr>
        <w:t xml:space="preserve"> Correctional Offender Management Profiling for Alternative Sanctions (COMPAS) algorithm.  The topic of a particularly poignant long-form journalism piece from ProPublica</w:t>
      </w:r>
      <w:r w:rsidRPr="0037415A">
        <w:rPr>
          <w:sz w:val="24"/>
          <w:szCs w:val="24"/>
        </w:rPr>
        <w:t xml:space="preserve"> (an article informed by much academic research)</w:t>
      </w:r>
      <w:r w:rsidR="00961662" w:rsidRPr="0037415A">
        <w:rPr>
          <w:sz w:val="24"/>
          <w:szCs w:val="24"/>
        </w:rPr>
        <w:t>, it has become a focal</w:t>
      </w:r>
      <w:r w:rsidR="007E7103" w:rsidRPr="0037415A">
        <w:rPr>
          <w:sz w:val="24"/>
          <w:szCs w:val="24"/>
        </w:rPr>
        <w:t xml:space="preserve"> point for discussion </w:t>
      </w:r>
      <w:r w:rsidRPr="0037415A">
        <w:rPr>
          <w:sz w:val="24"/>
          <w:szCs w:val="24"/>
        </w:rPr>
        <w:t>about</w:t>
      </w:r>
      <w:r w:rsidR="007E7103" w:rsidRPr="0037415A">
        <w:rPr>
          <w:sz w:val="24"/>
          <w:szCs w:val="24"/>
        </w:rPr>
        <w:t xml:space="preserve"> the implementation of recidivism risk algorithms.  </w:t>
      </w:r>
      <w:r w:rsidRPr="0037415A">
        <w:rPr>
          <w:sz w:val="24"/>
          <w:szCs w:val="24"/>
        </w:rPr>
        <w:t>Accordingly, I first go over some of the academic literature relating to the COMPAS algorithm.  Then, u</w:t>
      </w:r>
      <w:r w:rsidR="007E7103" w:rsidRPr="0037415A">
        <w:rPr>
          <w:sz w:val="24"/>
          <w:szCs w:val="24"/>
        </w:rPr>
        <w:t xml:space="preserve">sing the data provided by ProPublica, I recreate their analysis, changing their methods to test the robustness of their </w:t>
      </w:r>
      <w:r w:rsidRPr="0037415A">
        <w:rPr>
          <w:sz w:val="24"/>
          <w:szCs w:val="24"/>
        </w:rPr>
        <w:t>assertion of racial bias.  Finally, I extend their analysis by repeating their methods</w:t>
      </w:r>
      <w:r w:rsidR="002F1718" w:rsidRPr="0037415A">
        <w:rPr>
          <w:sz w:val="24"/>
          <w:szCs w:val="24"/>
        </w:rPr>
        <w:t xml:space="preserve"> </w:t>
      </w:r>
      <w:r w:rsidR="002F1718" w:rsidRPr="0037415A">
        <w:rPr>
          <w:sz w:val="24"/>
          <w:szCs w:val="24"/>
        </w:rPr>
        <w:lastRenderedPageBreak/>
        <w:t>across gender groups</w:t>
      </w:r>
      <w:r w:rsidR="00CD062D" w:rsidRPr="0037415A">
        <w:rPr>
          <w:sz w:val="24"/>
          <w:szCs w:val="24"/>
        </w:rPr>
        <w:t xml:space="preserve"> and different races (beyond white/black)</w:t>
      </w:r>
      <w:r w:rsidRPr="0037415A">
        <w:rPr>
          <w:sz w:val="24"/>
          <w:szCs w:val="24"/>
        </w:rPr>
        <w:t>, testing the p</w:t>
      </w:r>
      <w:r w:rsidR="00472C99" w:rsidRPr="0037415A">
        <w:rPr>
          <w:sz w:val="24"/>
          <w:szCs w:val="24"/>
        </w:rPr>
        <w:t xml:space="preserve">ossibility of </w:t>
      </w:r>
      <w:r w:rsidR="00015942" w:rsidRPr="0037415A">
        <w:rPr>
          <w:sz w:val="24"/>
          <w:szCs w:val="24"/>
        </w:rPr>
        <w:t xml:space="preserve">biases missed by the initial analysis.  </w:t>
      </w:r>
    </w:p>
    <w:p w14:paraId="7AA18A9E" w14:textId="6BB6606E" w:rsidR="002F1718" w:rsidRPr="00C11B4F" w:rsidRDefault="00ED6447" w:rsidP="00C11B4F">
      <w:pPr>
        <w:pStyle w:val="Heading1"/>
      </w:pPr>
      <w:bookmarkStart w:id="16" w:name="_Toc474069108"/>
      <w:bookmarkStart w:id="17" w:name="_Toc474069458"/>
      <w:bookmarkStart w:id="18" w:name="_Toc474099275"/>
      <w:bookmarkStart w:id="19" w:name="_Toc474101985"/>
      <w:r w:rsidRPr="0037415A">
        <w:t>Background</w:t>
      </w:r>
      <w:bookmarkEnd w:id="16"/>
      <w:bookmarkEnd w:id="17"/>
      <w:bookmarkEnd w:id="18"/>
      <w:bookmarkEnd w:id="19"/>
    </w:p>
    <w:p w14:paraId="224FBAFF" w14:textId="77777777" w:rsidR="002F1718" w:rsidRPr="0037415A" w:rsidRDefault="0051519B" w:rsidP="00B01068">
      <w:pPr>
        <w:pStyle w:val="Heading2"/>
      </w:pPr>
      <w:bookmarkStart w:id="20" w:name="_Toc474069109"/>
      <w:bookmarkStart w:id="21" w:name="_Toc474069459"/>
      <w:bookmarkStart w:id="22" w:name="_Toc474099276"/>
      <w:bookmarkStart w:id="23" w:name="_Toc474101986"/>
      <w:r w:rsidRPr="0037415A">
        <w:t>How to Define Bias</w:t>
      </w:r>
      <w:bookmarkEnd w:id="20"/>
      <w:bookmarkEnd w:id="21"/>
      <w:bookmarkEnd w:id="22"/>
      <w:bookmarkEnd w:id="23"/>
    </w:p>
    <w:p w14:paraId="67C59C2E" w14:textId="77777777" w:rsidR="0006324B" w:rsidRPr="0037415A" w:rsidRDefault="0006324B" w:rsidP="0037415A">
      <w:pPr>
        <w:jc w:val="both"/>
        <w:rPr>
          <w:sz w:val="24"/>
          <w:szCs w:val="24"/>
        </w:rPr>
      </w:pPr>
    </w:p>
    <w:p w14:paraId="23057EDC" w14:textId="0E83A3D6" w:rsidR="0006324B" w:rsidRPr="0037415A" w:rsidRDefault="007E7103" w:rsidP="0037415A">
      <w:pPr>
        <w:spacing w:line="480" w:lineRule="auto"/>
        <w:jc w:val="both"/>
        <w:rPr>
          <w:sz w:val="24"/>
          <w:szCs w:val="24"/>
        </w:rPr>
      </w:pPr>
      <w:r w:rsidRPr="0037415A">
        <w:rPr>
          <w:sz w:val="24"/>
          <w:szCs w:val="24"/>
        </w:rPr>
        <w:tab/>
      </w:r>
      <w:r w:rsidR="00052DB7">
        <w:rPr>
          <w:sz w:val="24"/>
          <w:szCs w:val="24"/>
        </w:rPr>
        <w:t>Many of the arguments about recidivism-risk algorithms, far from technical journals, have been playing out in the media</w:t>
      </w:r>
      <w:r w:rsidRPr="0037415A">
        <w:rPr>
          <w:sz w:val="24"/>
          <w:szCs w:val="24"/>
        </w:rPr>
        <w:t>.  On one hand, many people are skeptical of</w:t>
      </w:r>
      <w:r w:rsidR="00961662" w:rsidRPr="0037415A">
        <w:rPr>
          <w:sz w:val="24"/>
          <w:szCs w:val="24"/>
        </w:rPr>
        <w:t xml:space="preserve"> their impact and fear Minority-Report-</w:t>
      </w:r>
      <w:r w:rsidRPr="0037415A">
        <w:rPr>
          <w:sz w:val="24"/>
          <w:szCs w:val="24"/>
        </w:rPr>
        <w:t>style justice.</w:t>
      </w:r>
      <w:r w:rsidRPr="0037415A">
        <w:rPr>
          <w:sz w:val="24"/>
          <w:szCs w:val="24"/>
          <w:vertAlign w:val="superscript"/>
        </w:rPr>
        <w:footnoteReference w:id="1"/>
      </w:r>
      <w:r w:rsidRPr="0037415A">
        <w:rPr>
          <w:sz w:val="24"/>
          <w:szCs w:val="24"/>
        </w:rPr>
        <w:t xml:space="preserve">  On the other hand, some see these algorithms as holding the promise of a more egalitarian criminal justice system.</w:t>
      </w:r>
      <w:r w:rsidRPr="0037415A">
        <w:rPr>
          <w:sz w:val="24"/>
          <w:szCs w:val="24"/>
          <w:vertAlign w:val="superscript"/>
        </w:rPr>
        <w:footnoteReference w:id="2"/>
      </w:r>
      <w:r w:rsidRPr="0037415A">
        <w:rPr>
          <w:sz w:val="24"/>
          <w:szCs w:val="24"/>
        </w:rPr>
        <w:t xml:space="preserve"> The tension between these ideas is critical to the public perception of these policies.</w:t>
      </w:r>
    </w:p>
    <w:p w14:paraId="24E071D9" w14:textId="77777777" w:rsidR="0006324B" w:rsidRPr="0037415A" w:rsidRDefault="007E7103" w:rsidP="0037415A">
      <w:pPr>
        <w:spacing w:line="480" w:lineRule="auto"/>
        <w:jc w:val="both"/>
        <w:rPr>
          <w:sz w:val="24"/>
          <w:szCs w:val="24"/>
        </w:rPr>
      </w:pPr>
      <w:r w:rsidRPr="0037415A">
        <w:rPr>
          <w:sz w:val="24"/>
          <w:szCs w:val="24"/>
        </w:rPr>
        <w:tab/>
        <w:t>One prominent critic of these algorithms is Harvard-trained mathematician Cathy</w:t>
      </w:r>
      <w:r w:rsidR="002F1718" w:rsidRPr="0037415A">
        <w:rPr>
          <w:sz w:val="24"/>
          <w:szCs w:val="24"/>
        </w:rPr>
        <w:t xml:space="preserve"> </w:t>
      </w:r>
      <w:r w:rsidR="00885D5F" w:rsidRPr="0037415A">
        <w:rPr>
          <w:sz w:val="24"/>
          <w:szCs w:val="24"/>
        </w:rPr>
        <w:t>O’Neil</w:t>
      </w:r>
      <w:r w:rsidRPr="0037415A">
        <w:rPr>
          <w:sz w:val="24"/>
          <w:szCs w:val="24"/>
        </w:rPr>
        <w:t>.  A former hedge fund analyst, O’</w:t>
      </w:r>
      <w:r w:rsidR="002F1718" w:rsidRPr="0037415A">
        <w:rPr>
          <w:sz w:val="24"/>
          <w:szCs w:val="24"/>
        </w:rPr>
        <w:t>N</w:t>
      </w:r>
      <w:r w:rsidRPr="0037415A">
        <w:rPr>
          <w:sz w:val="24"/>
          <w:szCs w:val="24"/>
        </w:rPr>
        <w:t xml:space="preserve">eill recently released a book called </w:t>
      </w:r>
      <w:r w:rsidRPr="0037415A">
        <w:rPr>
          <w:i/>
          <w:sz w:val="24"/>
          <w:szCs w:val="24"/>
        </w:rPr>
        <w:t>Weapons of Math Destruction</w:t>
      </w:r>
      <w:r w:rsidRPr="0037415A">
        <w:rPr>
          <w:sz w:val="24"/>
          <w:szCs w:val="24"/>
        </w:rPr>
        <w:t xml:space="preserve"> in which she argues (among other things) against the inequity of using recidivism models based on historical data that, in her view, is biased.</w:t>
      </w:r>
      <w:r w:rsidRPr="0037415A">
        <w:rPr>
          <w:sz w:val="24"/>
          <w:szCs w:val="24"/>
          <w:vertAlign w:val="superscript"/>
        </w:rPr>
        <w:footnoteReference w:id="3"/>
      </w:r>
      <w:r w:rsidRPr="0037415A">
        <w:rPr>
          <w:sz w:val="24"/>
          <w:szCs w:val="24"/>
        </w:rPr>
        <w:t xml:space="preserve">  In a National Public Radio (NPR) interview promoting her book, she uses the example of an engineering firm to illustrate a possible source of inequity: </w:t>
      </w:r>
    </w:p>
    <w:p w14:paraId="517C66F3" w14:textId="77777777" w:rsidR="0006324B" w:rsidRPr="0037415A" w:rsidRDefault="0006324B" w:rsidP="0037415A">
      <w:pPr>
        <w:spacing w:line="480" w:lineRule="auto"/>
        <w:jc w:val="both"/>
        <w:rPr>
          <w:sz w:val="24"/>
          <w:szCs w:val="24"/>
        </w:rPr>
      </w:pPr>
    </w:p>
    <w:p w14:paraId="2C865F4E" w14:textId="2DFEAFBE" w:rsidR="0006324B" w:rsidRPr="0037415A" w:rsidRDefault="007E7103" w:rsidP="0037415A">
      <w:pPr>
        <w:spacing w:line="480" w:lineRule="auto"/>
        <w:jc w:val="both"/>
        <w:rPr>
          <w:sz w:val="24"/>
          <w:szCs w:val="24"/>
        </w:rPr>
      </w:pPr>
      <w:r w:rsidRPr="0037415A">
        <w:rPr>
          <w:sz w:val="24"/>
          <w:szCs w:val="24"/>
        </w:rPr>
        <w:t>“</w:t>
      </w:r>
      <w:r w:rsidRPr="0037415A">
        <w:rPr>
          <w:color w:val="333333"/>
          <w:sz w:val="24"/>
          <w:szCs w:val="24"/>
          <w:highlight w:val="white"/>
        </w:rPr>
        <w:t xml:space="preserve">imagine [...] an engineering firm that decided to build a new hiring process for engineers and they say, OK, it's based on historical data that we have on what </w:t>
      </w:r>
      <w:r w:rsidRPr="0037415A">
        <w:rPr>
          <w:color w:val="333333"/>
          <w:sz w:val="24"/>
          <w:szCs w:val="24"/>
          <w:highlight w:val="white"/>
        </w:rPr>
        <w:lastRenderedPageBreak/>
        <w:t>engineers we've hired in the past and how they've done and wh</w:t>
      </w:r>
      <w:r w:rsidR="00961662" w:rsidRPr="0037415A">
        <w:rPr>
          <w:color w:val="333333"/>
          <w:sz w:val="24"/>
          <w:szCs w:val="24"/>
          <w:highlight w:val="white"/>
        </w:rPr>
        <w:t>ether they've been successful. T</w:t>
      </w:r>
      <w:r w:rsidRPr="0037415A">
        <w:rPr>
          <w:color w:val="333333"/>
          <w:sz w:val="24"/>
          <w:szCs w:val="24"/>
          <w:highlight w:val="white"/>
        </w:rPr>
        <w:t>hen you might imagine that the algorithm would exclude women, for example. And the algorithm might do the right thing by excluding women if it's only told just to do what we have done historically. The problem is that when people trust things blindly and when they just apply them blindly, they don't think about cause and effect.”</w:t>
      </w:r>
      <w:r w:rsidRPr="0037415A">
        <w:rPr>
          <w:color w:val="333333"/>
          <w:sz w:val="24"/>
          <w:szCs w:val="24"/>
          <w:highlight w:val="white"/>
          <w:vertAlign w:val="superscript"/>
        </w:rPr>
        <w:footnoteReference w:id="4"/>
      </w:r>
    </w:p>
    <w:p w14:paraId="3A0303CF" w14:textId="77777777" w:rsidR="0006324B" w:rsidRPr="0037415A" w:rsidRDefault="0006324B" w:rsidP="0037415A">
      <w:pPr>
        <w:spacing w:line="480" w:lineRule="auto"/>
        <w:jc w:val="both"/>
        <w:rPr>
          <w:sz w:val="24"/>
          <w:szCs w:val="24"/>
        </w:rPr>
      </w:pPr>
    </w:p>
    <w:p w14:paraId="20B5F930" w14:textId="77777777" w:rsidR="0006324B" w:rsidRPr="0037415A" w:rsidRDefault="007E7103" w:rsidP="0037415A">
      <w:pPr>
        <w:spacing w:line="480" w:lineRule="auto"/>
        <w:jc w:val="both"/>
        <w:rPr>
          <w:sz w:val="24"/>
          <w:szCs w:val="24"/>
        </w:rPr>
      </w:pPr>
      <w:r w:rsidRPr="0037415A">
        <w:rPr>
          <w:color w:val="333333"/>
          <w:sz w:val="24"/>
          <w:szCs w:val="24"/>
          <w:highlight w:val="white"/>
        </w:rPr>
        <w:t xml:space="preserve">By relying on biased data, </w:t>
      </w:r>
      <w:proofErr w:type="spellStart"/>
      <w:r w:rsidRPr="0037415A">
        <w:rPr>
          <w:color w:val="333333"/>
          <w:sz w:val="24"/>
          <w:szCs w:val="24"/>
          <w:highlight w:val="white"/>
        </w:rPr>
        <w:t>O’neill</w:t>
      </w:r>
      <w:proofErr w:type="spellEnd"/>
      <w:r w:rsidRPr="0037415A">
        <w:rPr>
          <w:color w:val="333333"/>
          <w:sz w:val="24"/>
          <w:szCs w:val="24"/>
          <w:highlight w:val="white"/>
        </w:rPr>
        <w:t xml:space="preserve"> argues, there is only one outcome: the perpetuation of bias.  CNN, in an article </w:t>
      </w:r>
      <w:r w:rsidR="002F1718" w:rsidRPr="0037415A">
        <w:rPr>
          <w:color w:val="333333"/>
          <w:sz w:val="24"/>
          <w:szCs w:val="24"/>
          <w:highlight w:val="white"/>
        </w:rPr>
        <w:t>(</w:t>
      </w:r>
      <w:r w:rsidRPr="0037415A">
        <w:rPr>
          <w:color w:val="333333"/>
          <w:sz w:val="24"/>
          <w:szCs w:val="24"/>
          <w:highlight w:val="white"/>
        </w:rPr>
        <w:t>somewhat sensationally</w:t>
      </w:r>
      <w:r w:rsidR="002F1718" w:rsidRPr="0037415A">
        <w:rPr>
          <w:color w:val="333333"/>
          <w:sz w:val="24"/>
          <w:szCs w:val="24"/>
          <w:highlight w:val="white"/>
        </w:rPr>
        <w:t>)</w:t>
      </w:r>
      <w:r w:rsidRPr="0037415A">
        <w:rPr>
          <w:color w:val="333333"/>
          <w:sz w:val="24"/>
          <w:szCs w:val="24"/>
          <w:highlight w:val="white"/>
        </w:rPr>
        <w:t xml:space="preserve"> entitled </w:t>
      </w:r>
      <w:r w:rsidRPr="0037415A">
        <w:rPr>
          <w:i/>
          <w:color w:val="333333"/>
          <w:sz w:val="24"/>
          <w:szCs w:val="24"/>
          <w:highlight w:val="white"/>
        </w:rPr>
        <w:t>Math is Racist: How Data is Driving Inequality</w:t>
      </w:r>
      <w:r w:rsidRPr="0037415A">
        <w:rPr>
          <w:color w:val="333333"/>
          <w:sz w:val="24"/>
          <w:szCs w:val="24"/>
          <w:highlight w:val="white"/>
        </w:rPr>
        <w:t>, further explains this argument, explaining that while zip codes, credit scores and grammar are all used to evaluate customers in the private sector, “zip codes are also a stand-in for race, credit scores for wealth, and poor grammar for immigrants.”</w:t>
      </w:r>
      <w:r w:rsidRPr="0037415A">
        <w:rPr>
          <w:color w:val="333333"/>
          <w:sz w:val="24"/>
          <w:szCs w:val="24"/>
          <w:highlight w:val="white"/>
          <w:vertAlign w:val="superscript"/>
        </w:rPr>
        <w:footnoteReference w:id="5"/>
      </w:r>
      <w:r w:rsidRPr="0037415A">
        <w:rPr>
          <w:color w:val="333333"/>
          <w:sz w:val="24"/>
          <w:szCs w:val="24"/>
          <w:highlight w:val="white"/>
        </w:rPr>
        <w:t xml:space="preserve">  </w:t>
      </w:r>
    </w:p>
    <w:p w14:paraId="002569E1" w14:textId="129A06FC" w:rsidR="0006324B" w:rsidRPr="0037415A" w:rsidRDefault="007E7103" w:rsidP="0037415A">
      <w:pPr>
        <w:spacing w:line="480" w:lineRule="auto"/>
        <w:jc w:val="both"/>
        <w:rPr>
          <w:sz w:val="24"/>
          <w:szCs w:val="24"/>
        </w:rPr>
      </w:pPr>
      <w:r w:rsidRPr="0037415A">
        <w:rPr>
          <w:color w:val="333333"/>
          <w:sz w:val="24"/>
          <w:szCs w:val="24"/>
          <w:highlight w:val="white"/>
        </w:rPr>
        <w:tab/>
        <w:t xml:space="preserve">As a counterpoint to this argument, National Review columnist David French critiqued the definition of racism and inequity presented by O’Neill and those covering her work.  He disputes the idea that a “fair result” </w:t>
      </w:r>
      <w:proofErr w:type="spellStart"/>
      <w:r w:rsidRPr="0037415A">
        <w:rPr>
          <w:color w:val="333333"/>
          <w:sz w:val="24"/>
          <w:szCs w:val="24"/>
          <w:highlight w:val="white"/>
        </w:rPr>
        <w:t>definitionally</w:t>
      </w:r>
      <w:proofErr w:type="spellEnd"/>
      <w:r w:rsidRPr="0037415A">
        <w:rPr>
          <w:color w:val="333333"/>
          <w:sz w:val="24"/>
          <w:szCs w:val="24"/>
          <w:highlight w:val="white"/>
        </w:rPr>
        <w:t xml:space="preserve"> “breaks down precisely along demographic lines.”</w:t>
      </w:r>
      <w:r w:rsidRPr="0037415A">
        <w:rPr>
          <w:color w:val="333333"/>
          <w:sz w:val="24"/>
          <w:szCs w:val="24"/>
          <w:highlight w:val="white"/>
          <w:vertAlign w:val="superscript"/>
        </w:rPr>
        <w:footnoteReference w:id="6"/>
      </w:r>
      <w:r w:rsidRPr="0037415A">
        <w:rPr>
          <w:color w:val="333333"/>
          <w:sz w:val="24"/>
          <w:szCs w:val="24"/>
          <w:highlight w:val="white"/>
        </w:rPr>
        <w:t xml:space="preserve"> In this view, the underlying bias of the data is irrelevant. These algorithms, ostensibly meant to accurately predict and reflect the real world, should use whatever data allows them to do that best.  Whereas O’</w:t>
      </w:r>
      <w:r w:rsidR="002F1718" w:rsidRPr="0037415A">
        <w:rPr>
          <w:color w:val="333333"/>
          <w:sz w:val="24"/>
          <w:szCs w:val="24"/>
          <w:highlight w:val="white"/>
        </w:rPr>
        <w:t>N</w:t>
      </w:r>
      <w:r w:rsidRPr="0037415A">
        <w:rPr>
          <w:color w:val="333333"/>
          <w:sz w:val="24"/>
          <w:szCs w:val="24"/>
          <w:highlight w:val="white"/>
        </w:rPr>
        <w:t xml:space="preserve">eill believes differential outcomes are necessarily problematic, French argues that they could be fair, so long as </w:t>
      </w:r>
      <w:r w:rsidR="00961662" w:rsidRPr="0037415A">
        <w:rPr>
          <w:color w:val="333333"/>
          <w:sz w:val="24"/>
          <w:szCs w:val="24"/>
          <w:highlight w:val="white"/>
        </w:rPr>
        <w:t>the differences are</w:t>
      </w:r>
      <w:r w:rsidR="002F1718" w:rsidRPr="0037415A">
        <w:rPr>
          <w:color w:val="333333"/>
          <w:sz w:val="24"/>
          <w:szCs w:val="24"/>
          <w:highlight w:val="white"/>
        </w:rPr>
        <w:t xml:space="preserve"> already</w:t>
      </w:r>
      <w:r w:rsidRPr="0037415A">
        <w:rPr>
          <w:color w:val="333333"/>
          <w:sz w:val="24"/>
          <w:szCs w:val="24"/>
          <w:highlight w:val="white"/>
        </w:rPr>
        <w:t xml:space="preserve"> present in the real world.</w:t>
      </w:r>
    </w:p>
    <w:p w14:paraId="6063A687" w14:textId="4370017F" w:rsidR="00961662" w:rsidRPr="00B01068" w:rsidRDefault="007E7103" w:rsidP="00B01068">
      <w:pPr>
        <w:spacing w:line="480" w:lineRule="auto"/>
        <w:jc w:val="both"/>
        <w:rPr>
          <w:color w:val="333333"/>
          <w:sz w:val="24"/>
          <w:szCs w:val="24"/>
        </w:rPr>
      </w:pPr>
      <w:r w:rsidRPr="0037415A">
        <w:rPr>
          <w:color w:val="333333"/>
          <w:sz w:val="24"/>
          <w:szCs w:val="24"/>
          <w:highlight w:val="white"/>
        </w:rPr>
        <w:lastRenderedPageBreak/>
        <w:tab/>
        <w:t xml:space="preserve">Weighing in on this argument, the Ford Foundation published an article, </w:t>
      </w:r>
      <w:r w:rsidRPr="0037415A">
        <w:rPr>
          <w:i/>
          <w:color w:val="333333"/>
          <w:sz w:val="24"/>
          <w:szCs w:val="24"/>
          <w:highlight w:val="white"/>
        </w:rPr>
        <w:t>Can Computers Be Racist? Big Data, Inequality, and Discrimination</w:t>
      </w:r>
      <w:r w:rsidR="00961662" w:rsidRPr="0037415A">
        <w:rPr>
          <w:color w:val="333333"/>
          <w:sz w:val="24"/>
          <w:szCs w:val="24"/>
          <w:highlight w:val="white"/>
        </w:rPr>
        <w:t>, proposing a solution.  The</w:t>
      </w:r>
      <w:r w:rsidRPr="0037415A">
        <w:rPr>
          <w:color w:val="333333"/>
          <w:sz w:val="24"/>
          <w:szCs w:val="24"/>
          <w:highlight w:val="white"/>
        </w:rPr>
        <w:t xml:space="preserve"> article quotes two prominent professors, </w:t>
      </w:r>
      <w:proofErr w:type="spellStart"/>
      <w:r w:rsidRPr="0037415A">
        <w:rPr>
          <w:color w:val="333333"/>
          <w:sz w:val="24"/>
          <w:szCs w:val="24"/>
          <w:highlight w:val="white"/>
        </w:rPr>
        <w:t>Latanya</w:t>
      </w:r>
      <w:proofErr w:type="spellEnd"/>
      <w:r w:rsidRPr="0037415A">
        <w:rPr>
          <w:color w:val="333333"/>
          <w:sz w:val="24"/>
          <w:szCs w:val="24"/>
          <w:highlight w:val="white"/>
        </w:rPr>
        <w:t xml:space="preserve"> Sweeney of Harvard and Alvaro Bedoya of Georgetown, who work on predictive algorithms.</w:t>
      </w:r>
      <w:r w:rsidRPr="0037415A">
        <w:rPr>
          <w:color w:val="333333"/>
          <w:sz w:val="24"/>
          <w:szCs w:val="24"/>
          <w:highlight w:val="white"/>
          <w:vertAlign w:val="superscript"/>
        </w:rPr>
        <w:footnoteReference w:id="7"/>
      </w:r>
      <w:r w:rsidRPr="0037415A">
        <w:rPr>
          <w:color w:val="333333"/>
          <w:sz w:val="24"/>
          <w:szCs w:val="24"/>
          <w:highlight w:val="white"/>
        </w:rPr>
        <w:t xml:space="preserve">  Sweeney published a study alleging racial bias in advertise</w:t>
      </w:r>
      <w:r w:rsidR="00961662" w:rsidRPr="0037415A">
        <w:rPr>
          <w:color w:val="333333"/>
          <w:sz w:val="24"/>
          <w:szCs w:val="24"/>
          <w:highlight w:val="white"/>
        </w:rPr>
        <w:t>ments on Google’s search engine;</w:t>
      </w:r>
      <w:r w:rsidRPr="0037415A">
        <w:rPr>
          <w:color w:val="333333"/>
          <w:sz w:val="24"/>
          <w:szCs w:val="24"/>
          <w:highlight w:val="white"/>
        </w:rPr>
        <w:t xml:space="preserve"> she found that, when one searches for a name “‘racially associated’ with the black community,” ads implying the subject had previously been incarcerated were much more likely to </w:t>
      </w:r>
      <w:r w:rsidR="002F1718" w:rsidRPr="0037415A">
        <w:rPr>
          <w:color w:val="333333"/>
          <w:sz w:val="24"/>
          <w:szCs w:val="24"/>
          <w:highlight w:val="white"/>
        </w:rPr>
        <w:t>appear</w:t>
      </w:r>
      <w:r w:rsidRPr="0037415A">
        <w:rPr>
          <w:color w:val="333333"/>
          <w:sz w:val="24"/>
          <w:szCs w:val="24"/>
          <w:highlight w:val="white"/>
        </w:rPr>
        <w:t>.</w:t>
      </w:r>
      <w:r w:rsidRPr="0037415A">
        <w:rPr>
          <w:color w:val="333333"/>
          <w:sz w:val="24"/>
          <w:szCs w:val="24"/>
          <w:highlight w:val="white"/>
          <w:vertAlign w:val="superscript"/>
        </w:rPr>
        <w:footnoteReference w:id="8"/>
      </w:r>
      <w:r w:rsidRPr="0037415A">
        <w:rPr>
          <w:color w:val="333333"/>
          <w:sz w:val="24"/>
          <w:szCs w:val="24"/>
          <w:highlight w:val="white"/>
        </w:rPr>
        <w:t xml:space="preserve">  Professor </w:t>
      </w:r>
      <w:proofErr w:type="spellStart"/>
      <w:r w:rsidRPr="0037415A">
        <w:rPr>
          <w:color w:val="333333"/>
          <w:sz w:val="24"/>
          <w:szCs w:val="24"/>
          <w:highlight w:val="white"/>
        </w:rPr>
        <w:t>Bedoya</w:t>
      </w:r>
      <w:proofErr w:type="spellEnd"/>
      <w:r w:rsidRPr="0037415A">
        <w:rPr>
          <w:color w:val="333333"/>
          <w:sz w:val="24"/>
          <w:szCs w:val="24"/>
          <w:highlight w:val="white"/>
        </w:rPr>
        <w:t xml:space="preserve"> is the executive director of the Center on Privacy and Technology.</w:t>
      </w:r>
      <w:r w:rsidRPr="0037415A">
        <w:rPr>
          <w:color w:val="333333"/>
          <w:sz w:val="24"/>
          <w:szCs w:val="24"/>
          <w:highlight w:val="white"/>
          <w:vertAlign w:val="superscript"/>
        </w:rPr>
        <w:footnoteReference w:id="9"/>
      </w:r>
      <w:r w:rsidRPr="0037415A">
        <w:rPr>
          <w:color w:val="333333"/>
          <w:sz w:val="24"/>
          <w:szCs w:val="24"/>
          <w:highlight w:val="white"/>
        </w:rPr>
        <w:t xml:space="preserve"> They both claim that predictive algorithms should account for the potential bias in underlying data and compensate for it.  Ultimately, the article suggests three steps organizations can take to address the controversy: getting more people interested, publishing relevant data (“algorithmic transparency,” as the author calls it), and updated regulations on personal data use.</w:t>
      </w:r>
      <w:r w:rsidRPr="0037415A">
        <w:rPr>
          <w:color w:val="333333"/>
          <w:sz w:val="24"/>
          <w:szCs w:val="24"/>
          <w:highlight w:val="white"/>
          <w:vertAlign w:val="superscript"/>
        </w:rPr>
        <w:footnoteReference w:id="10"/>
      </w:r>
      <w:r w:rsidRPr="0037415A">
        <w:rPr>
          <w:color w:val="333333"/>
          <w:sz w:val="24"/>
          <w:szCs w:val="24"/>
          <w:highlight w:val="white"/>
        </w:rPr>
        <w:t xml:space="preserve">  </w:t>
      </w:r>
    </w:p>
    <w:p w14:paraId="578396BF" w14:textId="77777777" w:rsidR="00752D86" w:rsidRPr="00B01068" w:rsidRDefault="0051519B" w:rsidP="00B01068">
      <w:pPr>
        <w:pStyle w:val="Heading2"/>
      </w:pPr>
      <w:bookmarkStart w:id="24" w:name="_Toc474069110"/>
      <w:bookmarkStart w:id="25" w:name="_Toc474069460"/>
      <w:bookmarkStart w:id="26" w:name="_Toc474099277"/>
      <w:bookmarkStart w:id="27" w:name="_Toc474101987"/>
      <w:r w:rsidRPr="00B01068">
        <w:t>Potential Benefits</w:t>
      </w:r>
      <w:bookmarkEnd w:id="24"/>
      <w:bookmarkEnd w:id="25"/>
      <w:bookmarkEnd w:id="26"/>
      <w:bookmarkEnd w:id="27"/>
    </w:p>
    <w:p w14:paraId="6E3AF593" w14:textId="77777777" w:rsidR="0006324B" w:rsidRPr="0037415A" w:rsidRDefault="007E7103" w:rsidP="0037415A">
      <w:pPr>
        <w:spacing w:line="480" w:lineRule="auto"/>
        <w:jc w:val="both"/>
        <w:rPr>
          <w:sz w:val="24"/>
          <w:szCs w:val="24"/>
        </w:rPr>
      </w:pPr>
      <w:r w:rsidRPr="0037415A">
        <w:rPr>
          <w:color w:val="333333"/>
          <w:sz w:val="24"/>
          <w:szCs w:val="24"/>
          <w:highlight w:val="white"/>
        </w:rPr>
        <w:tab/>
        <w:t>Beyond the critiques of bias, there have been a number of articles talking about the potential of these algorithms to revolutionize the way police forces and criminal justice systems are able to allocate their resources.  From the National Institute of Justice to congressional press releases</w:t>
      </w:r>
      <w:r w:rsidR="00CD6400" w:rsidRPr="0037415A">
        <w:rPr>
          <w:color w:val="333333"/>
          <w:sz w:val="24"/>
          <w:szCs w:val="24"/>
          <w:highlight w:val="white"/>
        </w:rPr>
        <w:t xml:space="preserve">, </w:t>
      </w:r>
      <w:r w:rsidRPr="0037415A">
        <w:rPr>
          <w:color w:val="333333"/>
          <w:sz w:val="24"/>
          <w:szCs w:val="24"/>
          <w:highlight w:val="white"/>
        </w:rPr>
        <w:t xml:space="preserve">multiple sources have praised the possible </w:t>
      </w:r>
      <w:r w:rsidRPr="0037415A">
        <w:rPr>
          <w:color w:val="333333"/>
          <w:sz w:val="24"/>
          <w:szCs w:val="24"/>
          <w:highlight w:val="white"/>
        </w:rPr>
        <w:lastRenderedPageBreak/>
        <w:t>impact of these methods on inefficient bureaucracies and less-than-objective criminal justice processes.</w:t>
      </w:r>
      <w:r w:rsidR="004C1FA4" w:rsidRPr="0037415A">
        <w:rPr>
          <w:rStyle w:val="FootnoteReference"/>
          <w:color w:val="333333"/>
          <w:sz w:val="24"/>
          <w:szCs w:val="24"/>
          <w:highlight w:val="white"/>
        </w:rPr>
        <w:footnoteReference w:id="11"/>
      </w:r>
      <w:r w:rsidR="00CD6400" w:rsidRPr="0037415A">
        <w:rPr>
          <w:rStyle w:val="FootnoteReference"/>
          <w:color w:val="333333"/>
          <w:sz w:val="24"/>
          <w:szCs w:val="24"/>
          <w:highlight w:val="white"/>
        </w:rPr>
        <w:footnoteReference w:id="12"/>
      </w:r>
    </w:p>
    <w:p w14:paraId="66EC0096" w14:textId="77777777" w:rsidR="0006324B" w:rsidRPr="0037415A" w:rsidRDefault="007E7103" w:rsidP="0037415A">
      <w:pPr>
        <w:spacing w:line="480" w:lineRule="auto"/>
        <w:jc w:val="both"/>
        <w:rPr>
          <w:sz w:val="24"/>
          <w:szCs w:val="24"/>
        </w:rPr>
      </w:pPr>
      <w:r w:rsidRPr="0037415A">
        <w:rPr>
          <w:color w:val="333333"/>
          <w:sz w:val="24"/>
          <w:szCs w:val="24"/>
          <w:highlight w:val="white"/>
        </w:rPr>
        <w:tab/>
        <w:t xml:space="preserve">The National Institute of Justice, the research wing of the United States Department of Justice, published an article detailing the implementation of recidivism risk modelling in Philadelphia.  The report, </w:t>
      </w:r>
      <w:r w:rsidRPr="0037415A">
        <w:rPr>
          <w:i/>
          <w:color w:val="333333"/>
          <w:sz w:val="24"/>
          <w:szCs w:val="24"/>
          <w:highlight w:val="white"/>
        </w:rPr>
        <w:t>Predicting Recidivism Risk: New Tool in Philadelphia Shows Great Promise</w:t>
      </w:r>
      <w:r w:rsidRPr="0037415A">
        <w:rPr>
          <w:color w:val="333333"/>
          <w:sz w:val="24"/>
          <w:szCs w:val="24"/>
          <w:highlight w:val="white"/>
        </w:rPr>
        <w:t>, talks about the gains in efficiency and effectiveness the Philadelphia Police Department was able to make due to the new methods.</w:t>
      </w:r>
      <w:r w:rsidR="00752D86" w:rsidRPr="0037415A">
        <w:rPr>
          <w:rStyle w:val="FootnoteReference"/>
          <w:color w:val="333333"/>
          <w:sz w:val="24"/>
          <w:szCs w:val="24"/>
          <w:highlight w:val="white"/>
        </w:rPr>
        <w:t xml:space="preserve"> </w:t>
      </w:r>
      <w:r w:rsidR="00752D86" w:rsidRPr="0037415A">
        <w:rPr>
          <w:rStyle w:val="FootnoteReference"/>
          <w:color w:val="333333"/>
          <w:sz w:val="24"/>
          <w:szCs w:val="24"/>
          <w:highlight w:val="white"/>
        </w:rPr>
        <w:footnoteReference w:id="13"/>
      </w:r>
      <w:r w:rsidRPr="0037415A">
        <w:rPr>
          <w:color w:val="333333"/>
          <w:sz w:val="24"/>
          <w:szCs w:val="24"/>
          <w:highlight w:val="white"/>
        </w:rPr>
        <w:t xml:space="preserve">  The tool allows the police to “base their personnel and policy decisions on a scientifically proven method,” rather than subjective impressions.</w:t>
      </w:r>
      <w:r w:rsidRPr="0037415A">
        <w:rPr>
          <w:color w:val="333333"/>
          <w:sz w:val="24"/>
          <w:szCs w:val="24"/>
          <w:highlight w:val="white"/>
          <w:vertAlign w:val="superscript"/>
        </w:rPr>
        <w:footnoteReference w:id="14"/>
      </w:r>
      <w:r w:rsidRPr="0037415A">
        <w:rPr>
          <w:color w:val="333333"/>
          <w:sz w:val="24"/>
          <w:szCs w:val="24"/>
          <w:highlight w:val="white"/>
        </w:rPr>
        <w:t xml:space="preserve">  The Philadelphia Corrections Department was able to operate more efficiently because they could “concentrate resources on a small number of probationers who require more active supervision, rather than on those who are unlikely to reoffend regardless of how they are supervised.”</w:t>
      </w:r>
      <w:r w:rsidRPr="0037415A">
        <w:rPr>
          <w:color w:val="333333"/>
          <w:sz w:val="24"/>
          <w:szCs w:val="24"/>
          <w:highlight w:val="white"/>
          <w:vertAlign w:val="superscript"/>
        </w:rPr>
        <w:footnoteReference w:id="15"/>
      </w:r>
      <w:r w:rsidRPr="0037415A">
        <w:rPr>
          <w:color w:val="333333"/>
          <w:sz w:val="24"/>
          <w:szCs w:val="24"/>
          <w:highlight w:val="white"/>
        </w:rPr>
        <w:t xml:space="preserve">  And addressing some of the concerns raised in other articles in the media, the author argues that, in any criminal justice system, predictions already happen.  “Everyone involved in the criminal justice system [...] is making judgments, essentially predictions, about the relative risk of an offender,” the author points out, suggesting that a scientific method is better than one based off of personal impressions.</w:t>
      </w:r>
      <w:r w:rsidRPr="0037415A">
        <w:rPr>
          <w:color w:val="333333"/>
          <w:sz w:val="24"/>
          <w:szCs w:val="24"/>
          <w:highlight w:val="white"/>
          <w:vertAlign w:val="superscript"/>
        </w:rPr>
        <w:footnoteReference w:id="16"/>
      </w:r>
      <w:r w:rsidRPr="0037415A">
        <w:rPr>
          <w:color w:val="333333"/>
          <w:sz w:val="24"/>
          <w:szCs w:val="24"/>
          <w:highlight w:val="white"/>
        </w:rPr>
        <w:t xml:space="preserve">  This promise is a large part of why predictive algorithms are able to gain </w:t>
      </w:r>
      <w:r w:rsidRPr="0037415A">
        <w:rPr>
          <w:color w:val="333333"/>
          <w:sz w:val="24"/>
          <w:szCs w:val="24"/>
          <w:highlight w:val="white"/>
        </w:rPr>
        <w:lastRenderedPageBreak/>
        <w:t>traction</w:t>
      </w:r>
      <w:r w:rsidR="00752D86" w:rsidRPr="0037415A">
        <w:rPr>
          <w:color w:val="333333"/>
          <w:sz w:val="24"/>
          <w:szCs w:val="24"/>
          <w:highlight w:val="white"/>
        </w:rPr>
        <w:t xml:space="preserve">; they imply  </w:t>
      </w:r>
      <w:r w:rsidRPr="0037415A">
        <w:rPr>
          <w:color w:val="333333"/>
          <w:sz w:val="24"/>
          <w:szCs w:val="24"/>
          <w:highlight w:val="white"/>
        </w:rPr>
        <w:t xml:space="preserve">the possibility of reduced costs, quicker decision times, and more well-informed decisions.  </w:t>
      </w:r>
    </w:p>
    <w:p w14:paraId="42B87B46" w14:textId="1602B5AA" w:rsidR="00AA2A78" w:rsidRPr="0037415A" w:rsidRDefault="007E7103" w:rsidP="0037415A">
      <w:pPr>
        <w:spacing w:line="480" w:lineRule="auto"/>
        <w:jc w:val="both"/>
        <w:rPr>
          <w:color w:val="333333"/>
          <w:sz w:val="24"/>
          <w:szCs w:val="24"/>
        </w:rPr>
      </w:pPr>
      <w:r w:rsidRPr="0037415A">
        <w:rPr>
          <w:color w:val="333333"/>
          <w:sz w:val="24"/>
          <w:szCs w:val="24"/>
          <w:highlight w:val="white"/>
        </w:rPr>
        <w:tab/>
        <w:t>Congress, riding this potential, recently passed a law encouraging the use of recidivism risk algorithms, called the Sentencing Reform and Corrections Act</w:t>
      </w:r>
      <w:r w:rsidR="00961662" w:rsidRPr="0037415A">
        <w:rPr>
          <w:color w:val="333333"/>
          <w:sz w:val="24"/>
          <w:szCs w:val="24"/>
          <w:highlight w:val="white"/>
        </w:rPr>
        <w:t xml:space="preserve"> (SRCA)</w:t>
      </w:r>
      <w:r w:rsidRPr="0037415A">
        <w:rPr>
          <w:color w:val="333333"/>
          <w:sz w:val="24"/>
          <w:szCs w:val="24"/>
          <w:highlight w:val="white"/>
        </w:rPr>
        <w:t>.  Partnered with recidivism reduction strategies</w:t>
      </w:r>
      <w:r w:rsidR="00752D86" w:rsidRPr="0037415A">
        <w:rPr>
          <w:color w:val="333333"/>
          <w:sz w:val="24"/>
          <w:szCs w:val="24"/>
        </w:rPr>
        <w:t xml:space="preserve"> like employment assistance and transition programs</w:t>
      </w:r>
      <w:r w:rsidRPr="0037415A">
        <w:rPr>
          <w:color w:val="333333"/>
          <w:sz w:val="24"/>
          <w:szCs w:val="24"/>
          <w:highlight w:val="white"/>
        </w:rPr>
        <w:t>, Senator Sheldon Whitehouse (D-RI) claims</w:t>
      </w:r>
      <w:r w:rsidR="00961662" w:rsidRPr="0037415A">
        <w:rPr>
          <w:color w:val="333333"/>
          <w:sz w:val="24"/>
          <w:szCs w:val="24"/>
          <w:highlight w:val="white"/>
        </w:rPr>
        <w:t xml:space="preserve"> that the same</w:t>
      </w:r>
      <w:r w:rsidRPr="0037415A">
        <w:rPr>
          <w:color w:val="333333"/>
          <w:sz w:val="24"/>
          <w:szCs w:val="24"/>
          <w:highlight w:val="white"/>
        </w:rPr>
        <w:t xml:space="preserve"> recidivism risk algorithms</w:t>
      </w:r>
      <w:r w:rsidR="00961662" w:rsidRPr="0037415A">
        <w:rPr>
          <w:color w:val="333333"/>
          <w:sz w:val="24"/>
          <w:szCs w:val="24"/>
          <w:highlight w:val="white"/>
        </w:rPr>
        <w:t xml:space="preserve"> that the SRCA encourage</w:t>
      </w:r>
      <w:r w:rsidRPr="0037415A">
        <w:rPr>
          <w:color w:val="333333"/>
          <w:sz w:val="24"/>
          <w:szCs w:val="24"/>
          <w:highlight w:val="white"/>
        </w:rPr>
        <w:t xml:space="preserve"> helped reduce recidivism in Rhode Island by 17 percent.</w:t>
      </w:r>
      <w:r w:rsidRPr="0037415A">
        <w:rPr>
          <w:color w:val="333333"/>
          <w:sz w:val="24"/>
          <w:szCs w:val="24"/>
          <w:highlight w:val="white"/>
          <w:vertAlign w:val="superscript"/>
        </w:rPr>
        <w:footnoteReference w:id="17"/>
      </w:r>
      <w:r w:rsidRPr="0037415A">
        <w:rPr>
          <w:color w:val="333333"/>
          <w:sz w:val="24"/>
          <w:szCs w:val="24"/>
          <w:highlight w:val="white"/>
          <w:vertAlign w:val="superscript"/>
        </w:rPr>
        <w:footnoteReference w:id="18"/>
      </w:r>
      <w:r w:rsidR="00752D86" w:rsidRPr="0037415A">
        <w:rPr>
          <w:rStyle w:val="FootnoteReference"/>
          <w:color w:val="333333"/>
          <w:sz w:val="24"/>
          <w:szCs w:val="24"/>
          <w:highlight w:val="white"/>
        </w:rPr>
        <w:footnoteReference w:id="19"/>
      </w:r>
      <w:r w:rsidRPr="0037415A">
        <w:rPr>
          <w:color w:val="333333"/>
          <w:sz w:val="24"/>
          <w:szCs w:val="24"/>
          <w:highlight w:val="white"/>
        </w:rPr>
        <w:t xml:space="preserve">  Taken as another concrete example of the potential of these algorithms to make the criminal justice system more fair and efficient, this claim provides compelling evidence in the media to push forward with the development of these algorithms.</w:t>
      </w:r>
    </w:p>
    <w:p w14:paraId="3A5DF8EF" w14:textId="3AF64D5D" w:rsidR="00AA2A78" w:rsidRPr="0037415A" w:rsidRDefault="00AA2A78" w:rsidP="00B01068">
      <w:pPr>
        <w:pStyle w:val="Heading2"/>
      </w:pPr>
      <w:bookmarkStart w:id="28" w:name="_Toc474069111"/>
      <w:bookmarkStart w:id="29" w:name="_Toc474069461"/>
      <w:bookmarkStart w:id="30" w:name="_Toc474099278"/>
      <w:bookmarkStart w:id="31" w:name="_Toc474101988"/>
      <w:r w:rsidRPr="0037415A">
        <w:t>Other Uses</w:t>
      </w:r>
      <w:r w:rsidR="005B5DC6" w:rsidRPr="0037415A">
        <w:t xml:space="preserve"> of Similar Technology</w:t>
      </w:r>
      <w:bookmarkEnd w:id="28"/>
      <w:bookmarkEnd w:id="29"/>
      <w:bookmarkEnd w:id="30"/>
      <w:bookmarkEnd w:id="31"/>
    </w:p>
    <w:p w14:paraId="4223ADC2" w14:textId="77777777" w:rsidR="00AA2A78" w:rsidRPr="0037415A" w:rsidRDefault="00AA2A78" w:rsidP="0037415A">
      <w:pPr>
        <w:spacing w:line="480" w:lineRule="auto"/>
        <w:jc w:val="both"/>
        <w:rPr>
          <w:color w:val="333333"/>
          <w:sz w:val="24"/>
          <w:szCs w:val="24"/>
        </w:rPr>
      </w:pPr>
      <w:r w:rsidRPr="0037415A">
        <w:rPr>
          <w:color w:val="333333"/>
          <w:sz w:val="24"/>
          <w:szCs w:val="24"/>
        </w:rPr>
        <w:tab/>
        <w:t xml:space="preserve">Recidivism risk algorithms, while relatively new, draw on technology that the private sector and </w:t>
      </w:r>
      <w:r w:rsidR="000D7F2B" w:rsidRPr="0037415A">
        <w:rPr>
          <w:color w:val="333333"/>
          <w:sz w:val="24"/>
          <w:szCs w:val="24"/>
        </w:rPr>
        <w:t>government</w:t>
      </w:r>
      <w:r w:rsidRPr="0037415A">
        <w:rPr>
          <w:color w:val="333333"/>
          <w:sz w:val="24"/>
          <w:szCs w:val="24"/>
        </w:rPr>
        <w:t xml:space="preserve"> </w:t>
      </w:r>
      <w:r w:rsidR="000D7F2B" w:rsidRPr="0037415A">
        <w:rPr>
          <w:color w:val="333333"/>
          <w:sz w:val="24"/>
          <w:szCs w:val="24"/>
        </w:rPr>
        <w:t>already use for other purposes.  Predictive policing is one area wher</w:t>
      </w:r>
      <w:r w:rsidR="002F2C18" w:rsidRPr="0037415A">
        <w:rPr>
          <w:color w:val="333333"/>
          <w:sz w:val="24"/>
          <w:szCs w:val="24"/>
        </w:rPr>
        <w:t xml:space="preserve">e prediction has had success.  </w:t>
      </w:r>
      <w:r w:rsidR="000D7F2B" w:rsidRPr="0037415A">
        <w:rPr>
          <w:color w:val="333333"/>
          <w:sz w:val="24"/>
          <w:szCs w:val="24"/>
        </w:rPr>
        <w:t>Richmon</w:t>
      </w:r>
      <w:r w:rsidR="005B5DC6" w:rsidRPr="0037415A">
        <w:rPr>
          <w:color w:val="333333"/>
          <w:sz w:val="24"/>
          <w:szCs w:val="24"/>
        </w:rPr>
        <w:t>d, Nashville and Kansas City</w:t>
      </w:r>
      <w:r w:rsidR="000D7F2B" w:rsidRPr="0037415A">
        <w:rPr>
          <w:color w:val="333333"/>
          <w:sz w:val="24"/>
          <w:szCs w:val="24"/>
        </w:rPr>
        <w:t xml:space="preserve"> </w:t>
      </w:r>
      <w:r w:rsidR="002F2C18" w:rsidRPr="0037415A">
        <w:rPr>
          <w:color w:val="333333"/>
          <w:sz w:val="24"/>
          <w:szCs w:val="24"/>
        </w:rPr>
        <w:t xml:space="preserve">all have </w:t>
      </w:r>
      <w:r w:rsidR="000D7F2B" w:rsidRPr="0037415A">
        <w:rPr>
          <w:color w:val="333333"/>
          <w:sz w:val="24"/>
          <w:szCs w:val="24"/>
        </w:rPr>
        <w:t xml:space="preserve">had success combining simple and complex predictive methods to reduce crime.  Another area is in estimating credit-worthiness.  Credit card companies have been using automated algorithms to reduce their non-repayment rates for years, and have even </w:t>
      </w:r>
      <w:r w:rsidR="000D7F2B" w:rsidRPr="0037415A">
        <w:rPr>
          <w:color w:val="333333"/>
          <w:sz w:val="24"/>
          <w:szCs w:val="24"/>
        </w:rPr>
        <w:lastRenderedPageBreak/>
        <w:t>faced many of the same accusations that are now being leveled against t</w:t>
      </w:r>
      <w:r w:rsidR="009242F4" w:rsidRPr="0037415A">
        <w:rPr>
          <w:color w:val="333333"/>
          <w:sz w:val="24"/>
          <w:szCs w:val="24"/>
        </w:rPr>
        <w:t>he recidivism-risk algorithms.  A third area is education.  At the leading edge of technology, work is being done to predict which students are most in need of help.</w:t>
      </w:r>
    </w:p>
    <w:p w14:paraId="6DCDC982" w14:textId="6AF4AAB9" w:rsidR="007A505E" w:rsidRPr="0037415A" w:rsidRDefault="000D7F2B" w:rsidP="0037415A">
      <w:pPr>
        <w:pStyle w:val="NormalWeb"/>
        <w:spacing w:before="0" w:beforeAutospacing="0" w:after="0" w:afterAutospacing="0" w:line="480" w:lineRule="auto"/>
        <w:jc w:val="both"/>
        <w:rPr>
          <w:rFonts w:ascii="Arial" w:hAnsi="Arial" w:cs="Arial"/>
        </w:rPr>
      </w:pPr>
      <w:r w:rsidRPr="0037415A">
        <w:rPr>
          <w:rFonts w:ascii="Arial" w:hAnsi="Arial" w:cs="Arial"/>
          <w:color w:val="333333"/>
        </w:rPr>
        <w:tab/>
      </w:r>
      <w:r w:rsidR="005B5DC6" w:rsidRPr="0037415A">
        <w:rPr>
          <w:rFonts w:ascii="Arial" w:hAnsi="Arial" w:cs="Arial"/>
          <w:color w:val="000000"/>
        </w:rPr>
        <w:t xml:space="preserve">In policing, predictive technology is used in a variety of ways, from guiding patrols to identifying suspects. </w:t>
      </w:r>
      <w:r w:rsidR="009242F4" w:rsidRPr="0037415A">
        <w:rPr>
          <w:rFonts w:ascii="Arial" w:hAnsi="Arial" w:cs="Arial"/>
          <w:color w:val="000000"/>
        </w:rPr>
        <w:t xml:space="preserve">Three big technologies used are </w:t>
      </w:r>
      <w:proofErr w:type="spellStart"/>
      <w:r w:rsidR="009242F4" w:rsidRPr="0037415A">
        <w:rPr>
          <w:rFonts w:ascii="Arial" w:hAnsi="Arial" w:cs="Arial"/>
          <w:color w:val="000000"/>
        </w:rPr>
        <w:t>spatio</w:t>
      </w:r>
      <w:proofErr w:type="spellEnd"/>
      <w:r w:rsidR="009242F4" w:rsidRPr="0037415A">
        <w:rPr>
          <w:rFonts w:ascii="Arial" w:hAnsi="Arial" w:cs="Arial"/>
          <w:color w:val="000000"/>
        </w:rPr>
        <w:t>-temporal analysis, regression modelling and machine learning.</w:t>
      </w:r>
      <w:r w:rsidR="00D706AC" w:rsidRPr="0037415A">
        <w:rPr>
          <w:rStyle w:val="FootnoteReference"/>
          <w:rFonts w:ascii="Arial" w:hAnsi="Arial" w:cs="Arial"/>
          <w:color w:val="000000"/>
        </w:rPr>
        <w:footnoteReference w:id="20"/>
      </w:r>
      <w:r w:rsidR="002F2C18" w:rsidRPr="0037415A">
        <w:rPr>
          <w:rFonts w:ascii="Arial" w:hAnsi="Arial" w:cs="Arial"/>
          <w:color w:val="000000"/>
        </w:rPr>
        <w:t xml:space="preserve">  All of these methods are likely used in some way in recidivism risk modelling, though how much each is used is impossible to tell, given the models’ proprietary nature.</w:t>
      </w:r>
    </w:p>
    <w:p w14:paraId="0AB87EDC" w14:textId="468D594A" w:rsidR="005B5DC6" w:rsidRPr="0037415A" w:rsidRDefault="007A505E" w:rsidP="0037415A">
      <w:pPr>
        <w:spacing w:line="480" w:lineRule="auto"/>
        <w:jc w:val="both"/>
        <w:rPr>
          <w:rFonts w:eastAsia="Times New Roman"/>
          <w:color w:val="auto"/>
          <w:sz w:val="24"/>
          <w:szCs w:val="24"/>
        </w:rPr>
      </w:pPr>
      <w:r w:rsidRPr="0037415A">
        <w:rPr>
          <w:b/>
          <w:bCs/>
          <w:sz w:val="24"/>
          <w:szCs w:val="24"/>
        </w:rPr>
        <w:tab/>
      </w:r>
      <w:proofErr w:type="spellStart"/>
      <w:r w:rsidR="008A49B8" w:rsidRPr="0037415A">
        <w:rPr>
          <w:rFonts w:eastAsia="Times New Roman"/>
          <w:sz w:val="24"/>
          <w:szCs w:val="24"/>
        </w:rPr>
        <w:t>Spatio</w:t>
      </w:r>
      <w:proofErr w:type="spellEnd"/>
      <w:r w:rsidR="008A49B8" w:rsidRPr="0037415A">
        <w:rPr>
          <w:rFonts w:eastAsia="Times New Roman"/>
          <w:sz w:val="24"/>
          <w:szCs w:val="24"/>
        </w:rPr>
        <w:t>-temporal analysis is any predictive policing method that leverages time and/or spatial data to reveal patterns.</w:t>
      </w:r>
      <w:r w:rsidR="00D706AC" w:rsidRPr="0037415A">
        <w:rPr>
          <w:rStyle w:val="FootnoteReference"/>
          <w:rFonts w:eastAsia="Times New Roman"/>
          <w:sz w:val="24"/>
          <w:szCs w:val="24"/>
        </w:rPr>
        <w:footnoteReference w:id="21"/>
      </w:r>
      <w:r w:rsidR="008A49B8" w:rsidRPr="0037415A">
        <w:rPr>
          <w:rFonts w:eastAsia="Times New Roman"/>
          <w:sz w:val="24"/>
          <w:szCs w:val="24"/>
        </w:rPr>
        <w:t xml:space="preserve">  This can include, but is not limited to, hotspot mapping, grid-based patrol patterns, and density-estimation models.</w:t>
      </w:r>
      <w:r w:rsidR="00D706AC" w:rsidRPr="0037415A">
        <w:rPr>
          <w:rStyle w:val="FootnoteReference"/>
          <w:rFonts w:eastAsia="Times New Roman"/>
          <w:sz w:val="24"/>
          <w:szCs w:val="24"/>
        </w:rPr>
        <w:footnoteReference w:id="22"/>
      </w:r>
      <w:r w:rsidR="008A49B8" w:rsidRPr="0037415A">
        <w:rPr>
          <w:rFonts w:eastAsia="Times New Roman"/>
          <w:color w:val="auto"/>
          <w:sz w:val="24"/>
          <w:szCs w:val="24"/>
        </w:rPr>
        <w:t xml:space="preserve"> </w:t>
      </w:r>
      <w:r w:rsidR="005B5DC6" w:rsidRPr="0037415A">
        <w:rPr>
          <w:sz w:val="24"/>
          <w:szCs w:val="24"/>
        </w:rPr>
        <w:t xml:space="preserve">Richmond </w:t>
      </w:r>
      <w:r w:rsidR="008A49B8" w:rsidRPr="0037415A">
        <w:rPr>
          <w:sz w:val="24"/>
          <w:szCs w:val="24"/>
        </w:rPr>
        <w:t xml:space="preserve">used this type of analysis </w:t>
      </w:r>
      <w:r w:rsidR="005B5DC6" w:rsidRPr="0037415A">
        <w:rPr>
          <w:sz w:val="24"/>
          <w:szCs w:val="24"/>
        </w:rPr>
        <w:t>to increase police seizures of weapons by 246% for one day</w:t>
      </w:r>
      <w:r w:rsidR="008A49B8" w:rsidRPr="0037415A">
        <w:rPr>
          <w:sz w:val="24"/>
          <w:szCs w:val="24"/>
        </w:rPr>
        <w:t>. Every</w:t>
      </w:r>
      <w:r w:rsidR="005B5DC6" w:rsidRPr="0037415A">
        <w:rPr>
          <w:sz w:val="24"/>
          <w:szCs w:val="24"/>
        </w:rPr>
        <w:t xml:space="preserve"> New Year’s Eve</w:t>
      </w:r>
      <w:r w:rsidR="002F2C18" w:rsidRPr="0037415A">
        <w:rPr>
          <w:sz w:val="24"/>
          <w:szCs w:val="24"/>
        </w:rPr>
        <w:t xml:space="preserve"> for years before their predictive policy was implemented</w:t>
      </w:r>
      <w:r w:rsidR="005B5DC6" w:rsidRPr="0037415A">
        <w:rPr>
          <w:sz w:val="24"/>
          <w:szCs w:val="24"/>
        </w:rPr>
        <w:t xml:space="preserve">, there had been widespread reports of random gunfire.  By mapping the city and identifying hotspots, they were able to most effectively distribute manpower, reducing gunfire by almost half and saving $15,000 in the process. </w:t>
      </w:r>
      <w:r w:rsidR="00D706AC" w:rsidRPr="0037415A">
        <w:rPr>
          <w:rStyle w:val="FootnoteReference"/>
          <w:sz w:val="24"/>
          <w:szCs w:val="24"/>
        </w:rPr>
        <w:footnoteReference w:id="23"/>
      </w:r>
    </w:p>
    <w:p w14:paraId="62E7707F" w14:textId="0FF32240" w:rsidR="002F2C18" w:rsidRPr="0037415A" w:rsidRDefault="002F2C18" w:rsidP="0037415A">
      <w:pPr>
        <w:spacing w:line="480" w:lineRule="auto"/>
        <w:ind w:firstLine="720"/>
        <w:jc w:val="both"/>
        <w:rPr>
          <w:sz w:val="24"/>
          <w:szCs w:val="24"/>
        </w:rPr>
      </w:pPr>
      <w:r w:rsidRPr="0037415A">
        <w:rPr>
          <w:sz w:val="24"/>
          <w:szCs w:val="24"/>
        </w:rPr>
        <w:t xml:space="preserve">Regression modelling, able to identify a moderate diversity of relationships (e.g. linear, nonlinear, splines), </w:t>
      </w:r>
      <w:r w:rsidR="008A49B8" w:rsidRPr="0037415A">
        <w:rPr>
          <w:sz w:val="24"/>
          <w:szCs w:val="24"/>
        </w:rPr>
        <w:t>has</w:t>
      </w:r>
      <w:r w:rsidRPr="0037415A">
        <w:rPr>
          <w:sz w:val="24"/>
          <w:szCs w:val="24"/>
        </w:rPr>
        <w:t xml:space="preserve"> </w:t>
      </w:r>
      <w:r w:rsidR="008A49B8" w:rsidRPr="0037415A">
        <w:rPr>
          <w:sz w:val="24"/>
          <w:szCs w:val="24"/>
        </w:rPr>
        <w:t xml:space="preserve">also </w:t>
      </w:r>
      <w:r w:rsidRPr="0037415A">
        <w:rPr>
          <w:sz w:val="24"/>
          <w:szCs w:val="24"/>
        </w:rPr>
        <w:t xml:space="preserve">been used to predict crime frequency and guide officers in responding to criminal behavior. In Nashville, </w:t>
      </w:r>
      <w:r w:rsidR="008A49B8" w:rsidRPr="0037415A">
        <w:rPr>
          <w:sz w:val="24"/>
          <w:szCs w:val="24"/>
        </w:rPr>
        <w:t xml:space="preserve">Tennessee, </w:t>
      </w:r>
      <w:r w:rsidRPr="0037415A">
        <w:rPr>
          <w:sz w:val="24"/>
          <w:szCs w:val="24"/>
        </w:rPr>
        <w:t>a st</w:t>
      </w:r>
      <w:r w:rsidR="008A49B8" w:rsidRPr="0037415A">
        <w:rPr>
          <w:sz w:val="24"/>
          <w:szCs w:val="24"/>
        </w:rPr>
        <w:t>atistician named</w:t>
      </w:r>
      <w:r w:rsidRPr="0037415A">
        <w:rPr>
          <w:sz w:val="24"/>
          <w:szCs w:val="24"/>
        </w:rPr>
        <w:t xml:space="preserve"> Ronald Wilson was able to cross reference disparate types of crime data, </w:t>
      </w:r>
      <w:r w:rsidR="008A49B8" w:rsidRPr="0037415A">
        <w:rPr>
          <w:sz w:val="24"/>
          <w:szCs w:val="24"/>
        </w:rPr>
        <w:t xml:space="preserve">such </w:t>
      </w:r>
      <w:r w:rsidR="008A49B8" w:rsidRPr="0037415A">
        <w:rPr>
          <w:sz w:val="24"/>
          <w:szCs w:val="24"/>
        </w:rPr>
        <w:lastRenderedPageBreak/>
        <w:t>as</w:t>
      </w:r>
      <w:r w:rsidRPr="0037415A">
        <w:rPr>
          <w:sz w:val="24"/>
          <w:szCs w:val="24"/>
        </w:rPr>
        <w:t xml:space="preserve"> t</w:t>
      </w:r>
      <w:r w:rsidR="008A49B8" w:rsidRPr="0037415A">
        <w:rPr>
          <w:sz w:val="24"/>
          <w:szCs w:val="24"/>
        </w:rPr>
        <w:t>raffic stops and</w:t>
      </w:r>
      <w:r w:rsidRPr="0037415A">
        <w:rPr>
          <w:sz w:val="24"/>
          <w:szCs w:val="24"/>
        </w:rPr>
        <w:t xml:space="preserve"> assault reports, to predict other types of crimes, such as drunk driving.</w:t>
      </w:r>
      <w:r w:rsidRPr="0037415A">
        <w:rPr>
          <w:rStyle w:val="FootnoteReference"/>
          <w:sz w:val="24"/>
          <w:szCs w:val="24"/>
        </w:rPr>
        <w:footnoteReference w:id="24"/>
      </w:r>
      <w:r w:rsidRPr="0037415A">
        <w:rPr>
          <w:sz w:val="24"/>
          <w:szCs w:val="24"/>
        </w:rPr>
        <w:t xml:space="preserve"> </w:t>
      </w:r>
      <w:r w:rsidR="008A49B8" w:rsidRPr="0037415A">
        <w:rPr>
          <w:sz w:val="24"/>
          <w:szCs w:val="24"/>
        </w:rPr>
        <w:t>The</w:t>
      </w:r>
      <w:r w:rsidRPr="0037415A">
        <w:rPr>
          <w:sz w:val="24"/>
          <w:szCs w:val="24"/>
        </w:rPr>
        <w:t xml:space="preserve"> police were able to use this analysis to reduce fatal crashes in the city by over 30% and increase drunk driving arrests by 72.3%.  By integrating and building statistical models out of this data, the Nashville police department pioneered what is now called the data-driven approach to crime and traffic safety.</w:t>
      </w:r>
      <w:r w:rsidR="00A82793" w:rsidRPr="0037415A">
        <w:rPr>
          <w:rStyle w:val="FootnoteReference"/>
          <w:sz w:val="24"/>
          <w:szCs w:val="24"/>
        </w:rPr>
        <w:t xml:space="preserve"> </w:t>
      </w:r>
      <w:r w:rsidR="00A82793" w:rsidRPr="0037415A">
        <w:rPr>
          <w:rStyle w:val="FootnoteReference"/>
          <w:sz w:val="24"/>
          <w:szCs w:val="24"/>
        </w:rPr>
        <w:footnoteReference w:id="25"/>
      </w:r>
      <w:r w:rsidRPr="0037415A">
        <w:rPr>
          <w:sz w:val="24"/>
          <w:szCs w:val="24"/>
        </w:rPr>
        <w:t xml:space="preserve">  </w:t>
      </w:r>
    </w:p>
    <w:p w14:paraId="63D3A947" w14:textId="29E8D91E" w:rsidR="002F2C18" w:rsidRPr="0037415A" w:rsidRDefault="002F2C18" w:rsidP="0037415A">
      <w:pPr>
        <w:spacing w:line="480" w:lineRule="auto"/>
        <w:ind w:firstLine="720"/>
        <w:jc w:val="both"/>
        <w:rPr>
          <w:color w:val="auto"/>
          <w:sz w:val="24"/>
          <w:szCs w:val="24"/>
        </w:rPr>
      </w:pPr>
      <w:r w:rsidRPr="0037415A">
        <w:rPr>
          <w:sz w:val="24"/>
          <w:szCs w:val="24"/>
        </w:rPr>
        <w:t>Machine learning modelling is at the leading edge of predictive policing, and is the method most likely used in building recidivism risk algorithms.  Though adoption has been slow--</w:t>
      </w:r>
      <w:r w:rsidR="008A49B8" w:rsidRPr="0037415A">
        <w:rPr>
          <w:sz w:val="24"/>
          <w:szCs w:val="24"/>
        </w:rPr>
        <w:t>not</w:t>
      </w:r>
      <w:r w:rsidRPr="0037415A">
        <w:rPr>
          <w:sz w:val="24"/>
          <w:szCs w:val="24"/>
        </w:rPr>
        <w:t xml:space="preserve"> many police officers are equipped to unders</w:t>
      </w:r>
      <w:r w:rsidR="008A49B8" w:rsidRPr="0037415A">
        <w:rPr>
          <w:sz w:val="24"/>
          <w:szCs w:val="24"/>
        </w:rPr>
        <w:t>tand the complex methods</w:t>
      </w:r>
      <w:r w:rsidRPr="0037415A">
        <w:rPr>
          <w:sz w:val="24"/>
          <w:szCs w:val="24"/>
        </w:rPr>
        <w:t>--it shows promise, and has been embraced by police departments in cities as large as Chicago and Kansas City.</w:t>
      </w:r>
      <w:r w:rsidR="00A82793" w:rsidRPr="0037415A">
        <w:rPr>
          <w:rStyle w:val="FootnoteReference"/>
          <w:sz w:val="24"/>
          <w:szCs w:val="24"/>
        </w:rPr>
        <w:footnoteReference w:id="26"/>
      </w:r>
    </w:p>
    <w:p w14:paraId="4A11ED46" w14:textId="781AFF08" w:rsidR="002F2C18" w:rsidRPr="0037415A" w:rsidRDefault="002F2C18" w:rsidP="0037415A">
      <w:pPr>
        <w:spacing w:line="480" w:lineRule="auto"/>
        <w:ind w:firstLine="720"/>
        <w:jc w:val="both"/>
        <w:rPr>
          <w:rFonts w:eastAsia="Times New Roman"/>
          <w:sz w:val="24"/>
          <w:szCs w:val="24"/>
        </w:rPr>
      </w:pPr>
      <w:r w:rsidRPr="0037415A">
        <w:rPr>
          <w:sz w:val="24"/>
          <w:szCs w:val="24"/>
        </w:rPr>
        <w:t xml:space="preserve">There are few rigorous academic studies analyzing the effectiveness of these </w:t>
      </w:r>
      <w:r w:rsidR="008A49B8" w:rsidRPr="0037415A">
        <w:rPr>
          <w:sz w:val="24"/>
          <w:szCs w:val="24"/>
        </w:rPr>
        <w:t>machine learning</w:t>
      </w:r>
      <w:r w:rsidRPr="0037415A">
        <w:rPr>
          <w:sz w:val="24"/>
          <w:szCs w:val="24"/>
        </w:rPr>
        <w:t xml:space="preserve"> methods</w:t>
      </w:r>
      <w:r w:rsidR="008A49B8" w:rsidRPr="0037415A">
        <w:rPr>
          <w:sz w:val="24"/>
          <w:szCs w:val="24"/>
        </w:rPr>
        <w:t xml:space="preserve"> (just as there are few analyses of recidivism risk algorithms)</w:t>
      </w:r>
      <w:r w:rsidRPr="0037415A">
        <w:rPr>
          <w:sz w:val="24"/>
          <w:szCs w:val="24"/>
        </w:rPr>
        <w:t>, but they have gotten a large amount of press.  Chicago has used network analyses and data mining to compile a lis</w:t>
      </w:r>
      <w:r w:rsidR="008A49B8" w:rsidRPr="0037415A">
        <w:rPr>
          <w:sz w:val="24"/>
          <w:szCs w:val="24"/>
        </w:rPr>
        <w:t>t of individuals they believe are</w:t>
      </w:r>
      <w:r w:rsidRPr="0037415A">
        <w:rPr>
          <w:sz w:val="24"/>
          <w:szCs w:val="24"/>
        </w:rPr>
        <w:t xml:space="preserve"> likely to be involved in a fatal shooting.</w:t>
      </w:r>
      <w:r w:rsidR="00A82793" w:rsidRPr="0037415A">
        <w:rPr>
          <w:rStyle w:val="FootnoteReference"/>
          <w:sz w:val="24"/>
          <w:szCs w:val="24"/>
        </w:rPr>
        <w:t xml:space="preserve"> </w:t>
      </w:r>
      <w:r w:rsidR="00A82793" w:rsidRPr="0037415A">
        <w:rPr>
          <w:rStyle w:val="FootnoteReference"/>
          <w:sz w:val="24"/>
          <w:szCs w:val="24"/>
        </w:rPr>
        <w:footnoteReference w:id="27"/>
      </w:r>
      <w:r w:rsidRPr="0037415A">
        <w:rPr>
          <w:sz w:val="24"/>
          <w:szCs w:val="24"/>
        </w:rPr>
        <w:t xml:space="preserve">  Despite the recent rise in violent crime, CPD deputy police chief Jonathan </w:t>
      </w:r>
      <w:proofErr w:type="spellStart"/>
      <w:r w:rsidRPr="0037415A">
        <w:rPr>
          <w:sz w:val="24"/>
          <w:szCs w:val="24"/>
        </w:rPr>
        <w:t>Lewin</w:t>
      </w:r>
      <w:proofErr w:type="spellEnd"/>
      <w:r w:rsidRPr="0037415A">
        <w:rPr>
          <w:sz w:val="24"/>
          <w:szCs w:val="24"/>
        </w:rPr>
        <w:t xml:space="preserve"> has praised the models as a way to “inform” the policing process.</w:t>
      </w:r>
      <w:r w:rsidR="00A82793" w:rsidRPr="0037415A">
        <w:rPr>
          <w:rStyle w:val="FootnoteReference"/>
          <w:sz w:val="24"/>
          <w:szCs w:val="24"/>
        </w:rPr>
        <w:footnoteReference w:id="28"/>
      </w:r>
      <w:r w:rsidR="008A49B8" w:rsidRPr="0037415A">
        <w:rPr>
          <w:color w:val="auto"/>
          <w:sz w:val="24"/>
          <w:szCs w:val="24"/>
        </w:rPr>
        <w:t xml:space="preserve"> </w:t>
      </w:r>
      <w:r w:rsidRPr="0037415A">
        <w:rPr>
          <w:rFonts w:eastAsia="Times New Roman"/>
          <w:sz w:val="24"/>
          <w:szCs w:val="24"/>
        </w:rPr>
        <w:t xml:space="preserve">Kansas City is using social media data and unsupervised clustering to identify “crews,” warning them </w:t>
      </w:r>
      <w:r w:rsidRPr="0037415A">
        <w:rPr>
          <w:rFonts w:eastAsia="Times New Roman"/>
          <w:sz w:val="24"/>
          <w:szCs w:val="24"/>
        </w:rPr>
        <w:lastRenderedPageBreak/>
        <w:t>that they will target the whole group</w:t>
      </w:r>
      <w:r w:rsidR="008A49B8" w:rsidRPr="0037415A">
        <w:rPr>
          <w:rFonts w:eastAsia="Times New Roman"/>
          <w:sz w:val="24"/>
          <w:szCs w:val="24"/>
        </w:rPr>
        <w:t xml:space="preserve"> for investigation</w:t>
      </w:r>
      <w:r w:rsidRPr="0037415A">
        <w:rPr>
          <w:rFonts w:eastAsia="Times New Roman"/>
          <w:sz w:val="24"/>
          <w:szCs w:val="24"/>
        </w:rPr>
        <w:t xml:space="preserve"> if any of them commit a crime.</w:t>
      </w:r>
      <w:r w:rsidR="00A82793" w:rsidRPr="0037415A">
        <w:rPr>
          <w:rStyle w:val="FootnoteReference"/>
          <w:rFonts w:eastAsia="Times New Roman"/>
          <w:sz w:val="24"/>
          <w:szCs w:val="24"/>
        </w:rPr>
        <w:footnoteReference w:id="29"/>
      </w:r>
      <w:r w:rsidRPr="0037415A">
        <w:rPr>
          <w:rFonts w:eastAsia="Times New Roman"/>
          <w:sz w:val="24"/>
          <w:szCs w:val="24"/>
        </w:rPr>
        <w:t xml:space="preserve">  Controversial in its public image, the police department nonetheless believes it will be instrumental in reducing criminal activity.  “We have a moral reason to do a better job at addressing violence in the community” the local prosecutor in Kansas City said; “we need to try.”</w:t>
      </w:r>
      <w:r w:rsidR="00A82793" w:rsidRPr="0037415A">
        <w:rPr>
          <w:rStyle w:val="FootnoteReference"/>
          <w:rFonts w:eastAsia="Times New Roman"/>
          <w:sz w:val="24"/>
          <w:szCs w:val="24"/>
        </w:rPr>
        <w:footnoteReference w:id="30"/>
      </w:r>
      <w:r w:rsidR="008A49B8" w:rsidRPr="0037415A">
        <w:rPr>
          <w:rFonts w:eastAsia="Times New Roman"/>
          <w:sz w:val="24"/>
          <w:szCs w:val="24"/>
        </w:rPr>
        <w:t xml:space="preserve">  </w:t>
      </w:r>
    </w:p>
    <w:p w14:paraId="138F0CC6" w14:textId="6FC33E4C" w:rsidR="00E51B1E" w:rsidRPr="0037415A" w:rsidRDefault="008A49B8" w:rsidP="0037415A">
      <w:pPr>
        <w:spacing w:line="480" w:lineRule="auto"/>
        <w:ind w:firstLine="720"/>
        <w:jc w:val="both"/>
        <w:rPr>
          <w:rFonts w:eastAsia="Times New Roman"/>
          <w:sz w:val="24"/>
          <w:szCs w:val="24"/>
        </w:rPr>
      </w:pPr>
      <w:r w:rsidRPr="0037415A">
        <w:rPr>
          <w:rFonts w:eastAsia="Times New Roman"/>
          <w:sz w:val="24"/>
          <w:szCs w:val="24"/>
        </w:rPr>
        <w:t xml:space="preserve">In the private sector, predictive technologies are </w:t>
      </w:r>
      <w:r w:rsidR="00E51B1E" w:rsidRPr="0037415A">
        <w:rPr>
          <w:rFonts w:eastAsia="Times New Roman"/>
          <w:sz w:val="24"/>
          <w:szCs w:val="24"/>
        </w:rPr>
        <w:t xml:space="preserve">widely </w:t>
      </w:r>
      <w:r w:rsidRPr="0037415A">
        <w:rPr>
          <w:rFonts w:eastAsia="Times New Roman"/>
          <w:sz w:val="24"/>
          <w:szCs w:val="24"/>
        </w:rPr>
        <w:t>used to estimate credit-worthiness</w:t>
      </w:r>
      <w:r w:rsidR="00B3580B" w:rsidRPr="0037415A">
        <w:rPr>
          <w:rFonts w:eastAsia="Times New Roman"/>
          <w:sz w:val="24"/>
          <w:szCs w:val="24"/>
        </w:rPr>
        <w:t xml:space="preserve">.  From a few high-profile startups aiming to use social media and cellphone data to large institutions using advanced analytics, the applications of these algorithms have been growing for years.  </w:t>
      </w:r>
      <w:r w:rsidR="00E51B1E" w:rsidRPr="0037415A">
        <w:rPr>
          <w:rFonts w:eastAsia="Times New Roman"/>
          <w:sz w:val="24"/>
          <w:szCs w:val="24"/>
        </w:rPr>
        <w:t>While it is difficult to identify specific users of a given technology—the data and methods are mostly proprietary—</w:t>
      </w:r>
      <w:r w:rsidR="00DA1ADA" w:rsidRPr="0037415A">
        <w:rPr>
          <w:rFonts w:eastAsia="Times New Roman"/>
          <w:sz w:val="24"/>
          <w:szCs w:val="24"/>
        </w:rPr>
        <w:t>it is very likely widespread.  O</w:t>
      </w:r>
      <w:r w:rsidR="00E51B1E" w:rsidRPr="0037415A">
        <w:rPr>
          <w:rFonts w:eastAsia="Times New Roman"/>
          <w:sz w:val="24"/>
          <w:szCs w:val="24"/>
        </w:rPr>
        <w:t>ne analysis from a team at the Massachusetts Institute of Technology used data from six major commercial banks in the U.S. to leveraged to build a model that predicted credit delinquency.  Though the banks themselves were not named (the federal regulator which provided the MIT team with the data forbade disclosure of the data source), the con</w:t>
      </w:r>
      <w:r w:rsidR="00DA1ADA" w:rsidRPr="0037415A">
        <w:rPr>
          <w:rFonts w:eastAsia="Times New Roman"/>
          <w:sz w:val="24"/>
          <w:szCs w:val="24"/>
        </w:rPr>
        <w:t>clusion of the paper suggests overhauling</w:t>
      </w:r>
      <w:r w:rsidR="00E51B1E" w:rsidRPr="0037415A">
        <w:rPr>
          <w:rFonts w:eastAsia="Times New Roman"/>
          <w:sz w:val="24"/>
          <w:szCs w:val="24"/>
        </w:rPr>
        <w:t xml:space="preserve"> regulatory methods </w:t>
      </w:r>
      <w:r w:rsidR="00DA1ADA" w:rsidRPr="0037415A">
        <w:rPr>
          <w:rFonts w:eastAsia="Times New Roman"/>
          <w:sz w:val="24"/>
          <w:szCs w:val="24"/>
        </w:rPr>
        <w:t>based on the individualized prediction techniques.</w:t>
      </w:r>
      <w:r w:rsidR="00DA1ADA" w:rsidRPr="0037415A">
        <w:rPr>
          <w:rStyle w:val="FootnoteReference"/>
          <w:rFonts w:eastAsia="Times New Roman"/>
          <w:sz w:val="24"/>
          <w:szCs w:val="24"/>
        </w:rPr>
        <w:footnoteReference w:id="31"/>
      </w:r>
      <w:r w:rsidR="00DA1ADA" w:rsidRPr="0037415A">
        <w:rPr>
          <w:rFonts w:eastAsia="Times New Roman"/>
          <w:sz w:val="24"/>
          <w:szCs w:val="24"/>
        </w:rPr>
        <w:t xml:space="preserve">  </w:t>
      </w:r>
      <w:r w:rsidR="00E51B1E" w:rsidRPr="0037415A">
        <w:rPr>
          <w:rFonts w:eastAsia="Times New Roman"/>
          <w:sz w:val="24"/>
          <w:szCs w:val="24"/>
        </w:rPr>
        <w:t xml:space="preserve"> </w:t>
      </w:r>
    </w:p>
    <w:p w14:paraId="10345BB1" w14:textId="50FCF96E" w:rsidR="00DA1ADA" w:rsidRPr="0037415A" w:rsidRDefault="00DA1ADA" w:rsidP="0037415A">
      <w:pPr>
        <w:spacing w:line="480" w:lineRule="auto"/>
        <w:ind w:firstLine="720"/>
        <w:jc w:val="both"/>
        <w:rPr>
          <w:rFonts w:eastAsia="Times New Roman"/>
          <w:sz w:val="24"/>
          <w:szCs w:val="24"/>
        </w:rPr>
      </w:pPr>
      <w:r w:rsidRPr="0037415A">
        <w:rPr>
          <w:rFonts w:eastAsia="Times New Roman"/>
          <w:sz w:val="24"/>
          <w:szCs w:val="24"/>
        </w:rPr>
        <w:t>Along with these techniques, suggestions of bias have surfaced.  One example was in 2015, when a man named Kevin Johnson had his credit limit reduced by almost 70% because he “</w:t>
      </w:r>
      <w:r w:rsidRPr="0037415A">
        <w:rPr>
          <w:color w:val="262626"/>
          <w:sz w:val="24"/>
          <w:szCs w:val="24"/>
        </w:rPr>
        <w:t xml:space="preserve">had been shopping at stores frequented by people deemed by the </w:t>
      </w:r>
      <w:r w:rsidRPr="0037415A">
        <w:rPr>
          <w:color w:val="262626"/>
          <w:sz w:val="24"/>
          <w:szCs w:val="24"/>
        </w:rPr>
        <w:lastRenderedPageBreak/>
        <w:t>credit card company to have a poor repayment history.</w:t>
      </w:r>
      <w:r w:rsidRPr="0037415A">
        <w:rPr>
          <w:rStyle w:val="FootnoteReference"/>
          <w:rFonts w:eastAsia="Times New Roman"/>
          <w:sz w:val="24"/>
          <w:szCs w:val="24"/>
        </w:rPr>
        <w:t xml:space="preserve"> </w:t>
      </w:r>
      <w:r w:rsidRPr="0037415A">
        <w:rPr>
          <w:rFonts w:eastAsia="Times New Roman"/>
          <w:sz w:val="24"/>
          <w:szCs w:val="24"/>
        </w:rPr>
        <w:t>“</w:t>
      </w:r>
      <w:r w:rsidRPr="0037415A">
        <w:rPr>
          <w:rStyle w:val="FootnoteReference"/>
          <w:rFonts w:eastAsia="Times New Roman"/>
          <w:sz w:val="24"/>
          <w:szCs w:val="24"/>
        </w:rPr>
        <w:footnoteReference w:id="32"/>
      </w:r>
      <w:r w:rsidRPr="0037415A">
        <w:rPr>
          <w:rFonts w:eastAsia="Times New Roman"/>
          <w:sz w:val="24"/>
          <w:szCs w:val="24"/>
        </w:rPr>
        <w:t xml:space="preserve">  A result of these predictive algorithms, </w:t>
      </w:r>
      <w:r w:rsidR="00F4404C" w:rsidRPr="0037415A">
        <w:rPr>
          <w:rFonts w:eastAsia="Times New Roman"/>
          <w:sz w:val="24"/>
          <w:szCs w:val="24"/>
        </w:rPr>
        <w:t>the practice drew comparisons with a racist housing practice called “redlining,” where different lending patterns led to effectively segregated cities, especially in the American Southeast.</w:t>
      </w:r>
      <w:r w:rsidR="00F4404C" w:rsidRPr="0037415A">
        <w:rPr>
          <w:rStyle w:val="FootnoteReference"/>
          <w:rFonts w:eastAsia="Times New Roman"/>
          <w:sz w:val="24"/>
          <w:szCs w:val="24"/>
        </w:rPr>
        <w:footnoteReference w:id="33"/>
      </w:r>
      <w:r w:rsidR="00F4404C" w:rsidRPr="0037415A">
        <w:rPr>
          <w:rFonts w:eastAsia="Times New Roman"/>
          <w:sz w:val="24"/>
          <w:szCs w:val="24"/>
        </w:rPr>
        <w:t xml:space="preserve">  </w:t>
      </w:r>
    </w:p>
    <w:p w14:paraId="2A7EE308" w14:textId="00FFFC2D" w:rsidR="00D706AC" w:rsidRPr="0037415A" w:rsidRDefault="00F4404C" w:rsidP="00B01068">
      <w:pPr>
        <w:spacing w:line="480" w:lineRule="auto"/>
        <w:ind w:firstLine="720"/>
        <w:jc w:val="both"/>
        <w:rPr>
          <w:rFonts w:eastAsia="Times New Roman"/>
          <w:sz w:val="24"/>
          <w:szCs w:val="24"/>
        </w:rPr>
      </w:pPr>
      <w:r w:rsidRPr="0037415A">
        <w:rPr>
          <w:rFonts w:eastAsia="Times New Roman"/>
          <w:sz w:val="24"/>
          <w:szCs w:val="24"/>
        </w:rPr>
        <w:t xml:space="preserve">One new area where this technology has been suggested is schools.  It aims to address two common problems teachers and administrators face: first, </w:t>
      </w:r>
      <w:r w:rsidR="009F6745" w:rsidRPr="0037415A">
        <w:rPr>
          <w:rFonts w:eastAsia="Times New Roman"/>
          <w:sz w:val="24"/>
          <w:szCs w:val="24"/>
        </w:rPr>
        <w:t xml:space="preserve">identifying </w:t>
      </w:r>
      <w:r w:rsidRPr="0037415A">
        <w:rPr>
          <w:rFonts w:eastAsia="Times New Roman"/>
          <w:sz w:val="24"/>
          <w:szCs w:val="24"/>
        </w:rPr>
        <w:t xml:space="preserve">which students are most in need of help and, second, </w:t>
      </w:r>
      <w:r w:rsidR="009F6745" w:rsidRPr="0037415A">
        <w:rPr>
          <w:rFonts w:eastAsia="Times New Roman"/>
          <w:sz w:val="24"/>
          <w:szCs w:val="24"/>
        </w:rPr>
        <w:t xml:space="preserve">prioritizing </w:t>
      </w:r>
      <w:r w:rsidRPr="0037415A">
        <w:rPr>
          <w:rFonts w:eastAsia="Times New Roman"/>
          <w:sz w:val="24"/>
          <w:szCs w:val="24"/>
        </w:rPr>
        <w:t xml:space="preserve">which students are most likely to benefit from different intervention strategies.  </w:t>
      </w:r>
      <w:r w:rsidR="009F6745" w:rsidRPr="0037415A">
        <w:rPr>
          <w:rFonts w:eastAsia="Times New Roman"/>
          <w:sz w:val="24"/>
          <w:szCs w:val="24"/>
        </w:rPr>
        <w:t xml:space="preserve">One piece of research out of the University of Chicago’s Data Science for Social Good tests a variety of machine learning methods and classifiers on a dataset of nearly 200,000 students, building a </w:t>
      </w:r>
      <w:r w:rsidR="00DB7FD8" w:rsidRPr="0037415A">
        <w:rPr>
          <w:rFonts w:eastAsia="Times New Roman"/>
          <w:sz w:val="24"/>
          <w:szCs w:val="24"/>
        </w:rPr>
        <w:t>technical</w:t>
      </w:r>
      <w:r w:rsidR="009F6745" w:rsidRPr="0037415A">
        <w:rPr>
          <w:rFonts w:eastAsia="Times New Roman"/>
          <w:sz w:val="24"/>
          <w:szCs w:val="24"/>
        </w:rPr>
        <w:t xml:space="preserve"> framework for future work.</w:t>
      </w:r>
      <w:r w:rsidR="009F6745" w:rsidRPr="0037415A">
        <w:rPr>
          <w:rStyle w:val="FootnoteReference"/>
          <w:rFonts w:eastAsia="Times New Roman"/>
          <w:sz w:val="24"/>
          <w:szCs w:val="24"/>
        </w:rPr>
        <w:footnoteReference w:id="34"/>
      </w:r>
      <w:r w:rsidR="00DB7FD8" w:rsidRPr="0037415A">
        <w:rPr>
          <w:rFonts w:eastAsia="Times New Roman"/>
          <w:sz w:val="24"/>
          <w:szCs w:val="24"/>
        </w:rPr>
        <w:t xml:space="preserve">  They have somewhat considerable success predicting which students are most likely to drop out of high school before graduating, as they are able to build a classifier that </w:t>
      </w:r>
      <w:r w:rsidR="00A1298C" w:rsidRPr="0037415A">
        <w:rPr>
          <w:rFonts w:eastAsia="Times New Roman"/>
          <w:sz w:val="24"/>
          <w:szCs w:val="24"/>
        </w:rPr>
        <w:t>identifies almost 90% of the students that will drop out with only a 20% false-positive rate</w:t>
      </w:r>
      <w:r w:rsidR="00DB7FD8" w:rsidRPr="0037415A">
        <w:rPr>
          <w:rFonts w:eastAsia="Times New Roman"/>
          <w:sz w:val="24"/>
          <w:szCs w:val="24"/>
        </w:rPr>
        <w:t>.</w:t>
      </w:r>
      <w:r w:rsidR="00A1298C" w:rsidRPr="0037415A">
        <w:rPr>
          <w:rStyle w:val="FootnoteReference"/>
          <w:rFonts w:eastAsia="Times New Roman"/>
          <w:sz w:val="24"/>
          <w:szCs w:val="24"/>
        </w:rPr>
        <w:footnoteReference w:id="35"/>
      </w:r>
      <w:r w:rsidR="00DB7FD8" w:rsidRPr="0037415A">
        <w:rPr>
          <w:rFonts w:eastAsia="Times New Roman"/>
          <w:sz w:val="24"/>
          <w:szCs w:val="24"/>
        </w:rPr>
        <w:t xml:space="preserve"> The results not only suggests immense potential for these methods, but it signals a willingness by school officials to explore the new technology. </w:t>
      </w:r>
    </w:p>
    <w:p w14:paraId="38B16C0B" w14:textId="4506A1ED" w:rsidR="00961662" w:rsidRPr="00B01068" w:rsidRDefault="00D706AC" w:rsidP="00B01068">
      <w:pPr>
        <w:pStyle w:val="Heading2"/>
      </w:pPr>
      <w:bookmarkStart w:id="32" w:name="_Toc474069112"/>
      <w:bookmarkStart w:id="33" w:name="_Toc474069462"/>
      <w:bookmarkStart w:id="34" w:name="_Toc474099279"/>
      <w:bookmarkStart w:id="35" w:name="_Toc474101989"/>
      <w:r w:rsidRPr="00B01068">
        <w:t>Legal Limits and Constitutionality</w:t>
      </w:r>
      <w:bookmarkEnd w:id="32"/>
      <w:bookmarkEnd w:id="33"/>
      <w:bookmarkEnd w:id="34"/>
      <w:bookmarkEnd w:id="35"/>
    </w:p>
    <w:p w14:paraId="796FB58E" w14:textId="077C9664" w:rsidR="009242F4" w:rsidRPr="0037415A" w:rsidRDefault="007D63B0" w:rsidP="0037415A">
      <w:pPr>
        <w:spacing w:line="480" w:lineRule="auto"/>
        <w:jc w:val="both"/>
        <w:rPr>
          <w:color w:val="auto"/>
          <w:sz w:val="24"/>
          <w:szCs w:val="24"/>
        </w:rPr>
      </w:pPr>
      <w:r w:rsidRPr="0037415A">
        <w:rPr>
          <w:color w:val="auto"/>
          <w:sz w:val="24"/>
          <w:szCs w:val="24"/>
        </w:rPr>
        <w:tab/>
        <w:t>One big issue with using recidivism risk algorithms for sen</w:t>
      </w:r>
      <w:r w:rsidR="00010600" w:rsidRPr="0037415A">
        <w:rPr>
          <w:color w:val="auto"/>
          <w:sz w:val="24"/>
          <w:szCs w:val="24"/>
        </w:rPr>
        <w:t xml:space="preserve">tencing is the controversy about double jeopardy.  Presumably, a recidivist would have already been </w:t>
      </w:r>
      <w:r w:rsidR="00010600" w:rsidRPr="0037415A">
        <w:rPr>
          <w:color w:val="auto"/>
          <w:sz w:val="24"/>
          <w:szCs w:val="24"/>
        </w:rPr>
        <w:lastRenderedPageBreak/>
        <w:t>punished for the crimes they had committed previously.  It could be argued that considering those crimes—even as evidence of future risk—indicates that a defendant is being punished twice for the same crime.  More than that, using a prediction of future crimes as an aggravating factor in sentencing seems to be punishing a defendant in the present for a crime that may happen in the future.  These two issues have been brought before various courts in the United States.  Despite some controversy, the supreme court has ruled that both recidivism and underlying conduct of the defendant (i.e. other crimes that the defendant may have committed but was not convicted of) can both be used as aggravating factors in sentencing.  And though recidivism risk has not been tested in the U.S.’s highest court, the Wisconsin Supreme Court has held that they too can be used as aggravating factors.</w:t>
      </w:r>
    </w:p>
    <w:p w14:paraId="2CF7D6A1" w14:textId="415E46F7" w:rsidR="00080598" w:rsidRPr="0037415A" w:rsidRDefault="00637116" w:rsidP="0037415A">
      <w:pPr>
        <w:spacing w:line="480" w:lineRule="auto"/>
        <w:jc w:val="both"/>
        <w:rPr>
          <w:color w:val="auto"/>
          <w:sz w:val="24"/>
          <w:szCs w:val="24"/>
        </w:rPr>
      </w:pPr>
      <w:r w:rsidRPr="0037415A">
        <w:rPr>
          <w:color w:val="auto"/>
          <w:sz w:val="24"/>
          <w:szCs w:val="24"/>
        </w:rPr>
        <w:tab/>
        <w:t xml:space="preserve">In </w:t>
      </w:r>
      <w:proofErr w:type="spellStart"/>
      <w:r w:rsidRPr="0037415A">
        <w:rPr>
          <w:i/>
          <w:color w:val="auto"/>
          <w:sz w:val="24"/>
          <w:szCs w:val="24"/>
        </w:rPr>
        <w:t>Almandarez</w:t>
      </w:r>
      <w:proofErr w:type="spellEnd"/>
      <w:r w:rsidRPr="0037415A">
        <w:rPr>
          <w:i/>
          <w:color w:val="auto"/>
          <w:sz w:val="24"/>
          <w:szCs w:val="24"/>
        </w:rPr>
        <w:t>-T</w:t>
      </w:r>
      <w:r w:rsidR="00080598" w:rsidRPr="0037415A">
        <w:rPr>
          <w:i/>
          <w:color w:val="auto"/>
          <w:sz w:val="24"/>
          <w:szCs w:val="24"/>
        </w:rPr>
        <w:t>orres v. United States</w:t>
      </w:r>
      <w:r w:rsidR="00080598" w:rsidRPr="0037415A">
        <w:rPr>
          <w:color w:val="auto"/>
          <w:sz w:val="24"/>
          <w:szCs w:val="24"/>
        </w:rPr>
        <w:t>, a 199</w:t>
      </w:r>
      <w:r w:rsidRPr="0037415A">
        <w:rPr>
          <w:color w:val="auto"/>
          <w:sz w:val="24"/>
          <w:szCs w:val="24"/>
        </w:rPr>
        <w:t>8</w:t>
      </w:r>
      <w:r w:rsidR="00080598" w:rsidRPr="0037415A">
        <w:rPr>
          <w:color w:val="auto"/>
          <w:sz w:val="24"/>
          <w:szCs w:val="24"/>
        </w:rPr>
        <w:t xml:space="preserve"> Supreme Court case addressing the validity of using recidivism as an aggravating factor in </w:t>
      </w:r>
      <w:r w:rsidR="00D159D6" w:rsidRPr="0037415A">
        <w:rPr>
          <w:color w:val="auto"/>
          <w:sz w:val="24"/>
          <w:szCs w:val="24"/>
        </w:rPr>
        <w:t>sentencing, the court upheld the Fi</w:t>
      </w:r>
      <w:r w:rsidRPr="0037415A">
        <w:rPr>
          <w:color w:val="auto"/>
          <w:sz w:val="24"/>
          <w:szCs w:val="24"/>
        </w:rPr>
        <w:t>f</w:t>
      </w:r>
      <w:r w:rsidR="00D159D6" w:rsidRPr="0037415A">
        <w:rPr>
          <w:color w:val="auto"/>
          <w:sz w:val="24"/>
          <w:szCs w:val="24"/>
        </w:rPr>
        <w:t>th Circuit Court of Appeals’ decision that recidivism is a valid consideration for sentencing under a law that prescribes a penalty for repeat offense.</w:t>
      </w:r>
      <w:r w:rsidR="00D159D6" w:rsidRPr="0037415A">
        <w:rPr>
          <w:rStyle w:val="FootnoteReference"/>
          <w:color w:val="auto"/>
          <w:sz w:val="24"/>
          <w:szCs w:val="24"/>
        </w:rPr>
        <w:footnoteReference w:id="36"/>
      </w:r>
      <w:r w:rsidR="00D159D6" w:rsidRPr="0037415A">
        <w:rPr>
          <w:color w:val="auto"/>
          <w:sz w:val="24"/>
          <w:szCs w:val="24"/>
        </w:rPr>
        <w:t xml:space="preserve">  In the case, a man was sentenced to 85 months in prison for illegally returning to the United States after having been deported as a result of an “aggravated felony</w:t>
      </w:r>
      <w:r w:rsidRPr="0037415A">
        <w:rPr>
          <w:color w:val="auto"/>
          <w:sz w:val="24"/>
          <w:szCs w:val="24"/>
        </w:rPr>
        <w:t>.</w:t>
      </w:r>
      <w:r w:rsidR="00D159D6" w:rsidRPr="0037415A">
        <w:rPr>
          <w:color w:val="auto"/>
          <w:sz w:val="24"/>
          <w:szCs w:val="24"/>
        </w:rPr>
        <w:t>”</w:t>
      </w:r>
      <w:r w:rsidRPr="0037415A">
        <w:rPr>
          <w:rStyle w:val="FootnoteReference"/>
          <w:color w:val="auto"/>
          <w:sz w:val="24"/>
          <w:szCs w:val="24"/>
        </w:rPr>
        <w:footnoteReference w:id="37"/>
      </w:r>
      <w:r w:rsidR="00D159D6" w:rsidRPr="0037415A">
        <w:rPr>
          <w:color w:val="auto"/>
          <w:sz w:val="24"/>
          <w:szCs w:val="24"/>
        </w:rPr>
        <w:t xml:space="preserve"> </w:t>
      </w:r>
      <w:r w:rsidRPr="0037415A">
        <w:rPr>
          <w:color w:val="auto"/>
          <w:sz w:val="24"/>
          <w:szCs w:val="24"/>
        </w:rPr>
        <w:t>He argued that sentencing based on past crime was double jeopardy.  The court rejected that argument, concluding that judges may apply additional sentencing penalties under laws which prescribe them.</w:t>
      </w:r>
      <w:r w:rsidRPr="0037415A">
        <w:rPr>
          <w:rStyle w:val="FootnoteReference"/>
          <w:color w:val="auto"/>
          <w:sz w:val="24"/>
          <w:szCs w:val="24"/>
        </w:rPr>
        <w:footnoteReference w:id="38"/>
      </w:r>
    </w:p>
    <w:p w14:paraId="080DBB68" w14:textId="6C1E285B" w:rsidR="00637116" w:rsidRPr="0037415A" w:rsidRDefault="00637116" w:rsidP="0037415A">
      <w:pPr>
        <w:spacing w:line="480" w:lineRule="auto"/>
        <w:jc w:val="both"/>
        <w:rPr>
          <w:color w:val="auto"/>
          <w:sz w:val="24"/>
          <w:szCs w:val="24"/>
        </w:rPr>
      </w:pPr>
      <w:r w:rsidRPr="0037415A">
        <w:rPr>
          <w:color w:val="auto"/>
          <w:sz w:val="24"/>
          <w:szCs w:val="24"/>
        </w:rPr>
        <w:lastRenderedPageBreak/>
        <w:tab/>
        <w:t xml:space="preserve">A related case to </w:t>
      </w:r>
      <w:proofErr w:type="spellStart"/>
      <w:r w:rsidRPr="0037415A">
        <w:rPr>
          <w:color w:val="auto"/>
          <w:sz w:val="24"/>
          <w:szCs w:val="24"/>
        </w:rPr>
        <w:t>Almendarez</w:t>
      </w:r>
      <w:proofErr w:type="spellEnd"/>
      <w:r w:rsidRPr="0037415A">
        <w:rPr>
          <w:color w:val="auto"/>
          <w:sz w:val="24"/>
          <w:szCs w:val="24"/>
        </w:rPr>
        <w:t xml:space="preserve"> had come up the previous year, in 1997.  Though not dealing </w:t>
      </w:r>
      <w:r w:rsidR="005C4890" w:rsidRPr="0037415A">
        <w:rPr>
          <w:color w:val="auto"/>
          <w:sz w:val="24"/>
          <w:szCs w:val="24"/>
        </w:rPr>
        <w:t xml:space="preserve">specifically with recidivism, </w:t>
      </w:r>
      <w:r w:rsidR="005C4890" w:rsidRPr="0037415A">
        <w:rPr>
          <w:i/>
          <w:color w:val="auto"/>
          <w:sz w:val="24"/>
          <w:szCs w:val="24"/>
        </w:rPr>
        <w:t>United States v. Watts</w:t>
      </w:r>
      <w:r w:rsidRPr="0037415A">
        <w:rPr>
          <w:color w:val="auto"/>
          <w:sz w:val="24"/>
          <w:szCs w:val="24"/>
        </w:rPr>
        <w:t xml:space="preserve"> held that a defendant’s underlying conduct can be used as an aggravating factor for sentencing under the preponderance of evidence standard (rather than beyond a reasonable doubt), even if they had been acquitted of the charge(s) during trial.</w:t>
      </w:r>
      <w:r w:rsidRPr="0037415A">
        <w:rPr>
          <w:rStyle w:val="FootnoteReference"/>
          <w:color w:val="auto"/>
          <w:sz w:val="24"/>
          <w:szCs w:val="24"/>
        </w:rPr>
        <w:footnoteReference w:id="39"/>
      </w:r>
      <w:r w:rsidRPr="0037415A">
        <w:rPr>
          <w:color w:val="auto"/>
          <w:sz w:val="24"/>
          <w:szCs w:val="24"/>
        </w:rPr>
        <w:t xml:space="preserve">  </w:t>
      </w:r>
      <w:r w:rsidR="005C4890" w:rsidRPr="0037415A">
        <w:rPr>
          <w:color w:val="auto"/>
          <w:sz w:val="24"/>
          <w:szCs w:val="24"/>
        </w:rPr>
        <w:t>Though not directly related to recidivism, the case has been used to argue that, for sentencing, there need not be definitive evidence of a crime for a judge to consider what evidence there is while sentencing the defendant for a different crime.</w:t>
      </w:r>
      <w:r w:rsidRPr="0037415A">
        <w:rPr>
          <w:rStyle w:val="FootnoteReference"/>
          <w:color w:val="auto"/>
          <w:sz w:val="24"/>
          <w:szCs w:val="24"/>
        </w:rPr>
        <w:footnoteReference w:id="40"/>
      </w:r>
      <w:r w:rsidR="005C4890" w:rsidRPr="0037415A">
        <w:rPr>
          <w:color w:val="auto"/>
          <w:sz w:val="24"/>
          <w:szCs w:val="24"/>
        </w:rPr>
        <w:t xml:space="preserve">  In fact, this case was cited in the arguments against </w:t>
      </w:r>
      <w:proofErr w:type="spellStart"/>
      <w:r w:rsidR="005C4890" w:rsidRPr="0037415A">
        <w:rPr>
          <w:i/>
          <w:color w:val="auto"/>
          <w:sz w:val="24"/>
          <w:szCs w:val="24"/>
        </w:rPr>
        <w:t>Almendarez</w:t>
      </w:r>
      <w:proofErr w:type="spellEnd"/>
      <w:r w:rsidR="005C4890" w:rsidRPr="0037415A">
        <w:rPr>
          <w:i/>
          <w:color w:val="auto"/>
          <w:sz w:val="24"/>
          <w:szCs w:val="24"/>
        </w:rPr>
        <w:t>-Torres</w:t>
      </w:r>
      <w:r w:rsidR="005C4890" w:rsidRPr="0037415A">
        <w:rPr>
          <w:color w:val="auto"/>
          <w:sz w:val="24"/>
          <w:szCs w:val="24"/>
        </w:rPr>
        <w:t xml:space="preserve"> to justify using recidivism as a factor.</w:t>
      </w:r>
    </w:p>
    <w:p w14:paraId="5BFF1648" w14:textId="2B46339D" w:rsidR="005C4890" w:rsidRPr="0037415A" w:rsidRDefault="005C4890" w:rsidP="0037415A">
      <w:pPr>
        <w:spacing w:line="480" w:lineRule="auto"/>
        <w:jc w:val="both"/>
        <w:rPr>
          <w:color w:val="auto"/>
          <w:sz w:val="24"/>
          <w:szCs w:val="24"/>
        </w:rPr>
      </w:pPr>
      <w:r w:rsidRPr="0037415A">
        <w:rPr>
          <w:color w:val="auto"/>
          <w:sz w:val="24"/>
          <w:szCs w:val="24"/>
        </w:rPr>
        <w:tab/>
        <w:t xml:space="preserve">The above two cases set precedents that were relevant for the Wisconsin Supreme Court’s decision to uphold the use of recidivism risk algorithms in sentencing.  In </w:t>
      </w:r>
      <w:r w:rsidRPr="0037415A">
        <w:rPr>
          <w:i/>
          <w:color w:val="auto"/>
          <w:sz w:val="24"/>
          <w:szCs w:val="24"/>
        </w:rPr>
        <w:t>Wisconsin V. Loomis</w:t>
      </w:r>
      <w:r w:rsidRPr="0037415A">
        <w:rPr>
          <w:color w:val="auto"/>
          <w:sz w:val="24"/>
          <w:szCs w:val="24"/>
        </w:rPr>
        <w:t xml:space="preserve">, the state charges Eric L. Loomis with five crimes related to a drive-by shooting.  Rather than go to trial, Loomis accepted a plea deal whereby he would plead guilty to two of the lesser charges and the evidence for the greater charges (as well as a COMPAS risk assessment) would be presented to the judge at sentencing.  </w:t>
      </w:r>
    </w:p>
    <w:p w14:paraId="67502143" w14:textId="6B868E49" w:rsidR="00DB4958" w:rsidRPr="0037415A" w:rsidRDefault="005C4890" w:rsidP="0037415A">
      <w:pPr>
        <w:spacing w:line="480" w:lineRule="auto"/>
        <w:jc w:val="both"/>
        <w:rPr>
          <w:color w:val="auto"/>
          <w:sz w:val="24"/>
          <w:szCs w:val="24"/>
        </w:rPr>
      </w:pPr>
      <w:r w:rsidRPr="0037415A">
        <w:rPr>
          <w:color w:val="auto"/>
          <w:sz w:val="24"/>
          <w:szCs w:val="24"/>
        </w:rPr>
        <w:tab/>
        <w:t xml:space="preserve">Loomis argued (among other things), that </w:t>
      </w:r>
      <w:r w:rsidR="00DB4958" w:rsidRPr="0037415A">
        <w:rPr>
          <w:color w:val="auto"/>
          <w:sz w:val="24"/>
          <w:szCs w:val="24"/>
        </w:rPr>
        <w:t>the COMPAS algorithm, as an opaque and unusual piece of evidence, violated his right to due process.  The state, on the other hand, countered by asserting that, as it was used in conjunction with other factual pieces of evidence, the COMPAS score was not unduly determinative.</w:t>
      </w:r>
      <w:r w:rsidR="00ED1BF0">
        <w:rPr>
          <w:rStyle w:val="FootnoteReference"/>
          <w:color w:val="auto"/>
          <w:sz w:val="24"/>
          <w:szCs w:val="24"/>
        </w:rPr>
        <w:footnoteReference w:id="41"/>
      </w:r>
      <w:r w:rsidR="00DB4958" w:rsidRPr="0037415A">
        <w:rPr>
          <w:color w:val="auto"/>
          <w:sz w:val="24"/>
          <w:szCs w:val="24"/>
        </w:rPr>
        <w:t xml:space="preserve">  The court agreed with the state, saying:</w:t>
      </w:r>
    </w:p>
    <w:p w14:paraId="5A7539AB" w14:textId="6F8058A3" w:rsidR="00DB4958" w:rsidRPr="0037415A" w:rsidRDefault="00DB4958" w:rsidP="0037415A">
      <w:pPr>
        <w:pStyle w:val="NormalWeb"/>
        <w:spacing w:line="480" w:lineRule="auto"/>
        <w:jc w:val="both"/>
        <w:rPr>
          <w:rFonts w:ascii="Arial" w:hAnsi="Arial" w:cs="Arial"/>
        </w:rPr>
      </w:pPr>
      <w:r w:rsidRPr="0037415A">
        <w:rPr>
          <w:rFonts w:ascii="Arial" w:hAnsi="Arial" w:cs="Arial"/>
        </w:rPr>
        <w:lastRenderedPageBreak/>
        <w:t>“We determine that because the circuit court explained that its consideration of the COMPAS risk scores was supported by other independent factors, its use was not determinative in deciding whether Loomis could be supervised safely and effectively in the community. Therefore, the circuit court did not erroneously exercise its discretion.”</w:t>
      </w:r>
      <w:r w:rsidR="00ED1BF0">
        <w:rPr>
          <w:rStyle w:val="FootnoteReference"/>
          <w:rFonts w:ascii="Arial" w:hAnsi="Arial" w:cs="Arial"/>
        </w:rPr>
        <w:footnoteReference w:id="42"/>
      </w:r>
    </w:p>
    <w:p w14:paraId="7EB46B87" w14:textId="695B3D30" w:rsidR="00DB4958" w:rsidRPr="0037415A" w:rsidRDefault="00DB4958" w:rsidP="0037415A">
      <w:pPr>
        <w:pStyle w:val="NormalWeb"/>
        <w:spacing w:line="480" w:lineRule="auto"/>
        <w:jc w:val="both"/>
        <w:rPr>
          <w:rFonts w:ascii="Arial" w:hAnsi="Arial" w:cs="Arial"/>
        </w:rPr>
      </w:pPr>
      <w:r w:rsidRPr="0037415A">
        <w:rPr>
          <w:rFonts w:ascii="Arial" w:hAnsi="Arial" w:cs="Arial"/>
        </w:rPr>
        <w:t>This was decision was further supported by a disclaimer that accompanied the COMPAS risk assessment score:</w:t>
      </w:r>
    </w:p>
    <w:p w14:paraId="131F5C5F" w14:textId="4C6B5638" w:rsidR="00DB4958" w:rsidRPr="0037415A" w:rsidRDefault="00DB4958" w:rsidP="0037415A">
      <w:pPr>
        <w:pStyle w:val="NormalWeb"/>
        <w:spacing w:line="480" w:lineRule="auto"/>
        <w:jc w:val="both"/>
        <w:rPr>
          <w:rFonts w:ascii="Arial" w:hAnsi="Arial" w:cs="Arial"/>
        </w:rPr>
      </w:pPr>
      <w:r w:rsidRPr="0037415A">
        <w:rPr>
          <w:rFonts w:ascii="Arial" w:hAnsi="Arial" w:cs="Arial"/>
        </w:rPr>
        <w:t>“For purposes of Evidence Based Sentencing, actuarial assessment tools [such as the COMPAS score] are especially relevant to: 1. Identify offenders who should be targeted for interventions. 2. Identify dynamic risk factors to target with conditions of supervision. 3. It is very important to remember that risk scores are not intended to determine the severity of the sentence or whether an offender is incarcerated.”</w:t>
      </w:r>
      <w:r w:rsidR="00ED1BF0">
        <w:rPr>
          <w:rStyle w:val="FootnoteReference"/>
          <w:rFonts w:ascii="Arial" w:hAnsi="Arial" w:cs="Arial"/>
        </w:rPr>
        <w:footnoteReference w:id="43"/>
      </w:r>
    </w:p>
    <w:p w14:paraId="758DE43E" w14:textId="77140C4A" w:rsidR="00DB4958" w:rsidRPr="0037415A" w:rsidRDefault="00DB4958" w:rsidP="0037415A">
      <w:pPr>
        <w:pStyle w:val="NormalWeb"/>
        <w:spacing w:line="480" w:lineRule="auto"/>
        <w:jc w:val="both"/>
        <w:rPr>
          <w:rFonts w:ascii="Arial" w:hAnsi="Arial" w:cs="Arial"/>
        </w:rPr>
      </w:pPr>
      <w:r w:rsidRPr="0037415A">
        <w:rPr>
          <w:rFonts w:ascii="Arial" w:hAnsi="Arial" w:cs="Arial"/>
        </w:rPr>
        <w:t xml:space="preserve">It is important to recognize the limits imposed here by the </w:t>
      </w:r>
      <w:r w:rsidR="0037415A" w:rsidRPr="0037415A">
        <w:rPr>
          <w:rFonts w:ascii="Arial" w:hAnsi="Arial" w:cs="Arial"/>
        </w:rPr>
        <w:t>Court: f</w:t>
      </w:r>
      <w:r w:rsidRPr="0037415A">
        <w:rPr>
          <w:rFonts w:ascii="Arial" w:hAnsi="Arial" w:cs="Arial"/>
        </w:rPr>
        <w:t xml:space="preserve">irst, that </w:t>
      </w:r>
      <w:r w:rsidR="0037415A" w:rsidRPr="0037415A">
        <w:rPr>
          <w:rFonts w:ascii="Arial" w:hAnsi="Arial" w:cs="Arial"/>
        </w:rPr>
        <w:t>“other independent factors” need to be considered along with recidivism risk scores; second, that risk scores should not be used to decide whether or not an individual should be incarcerated; and third, that the algorithms can be used to suggest alternative sentencing to prison.</w:t>
      </w:r>
    </w:p>
    <w:p w14:paraId="5D30DEC8" w14:textId="1BE93D69" w:rsidR="0006324B" w:rsidRPr="00C11B4F" w:rsidRDefault="00DB4958" w:rsidP="00C11B4F">
      <w:pPr>
        <w:pStyle w:val="NormalWeb"/>
        <w:spacing w:line="480" w:lineRule="auto"/>
        <w:jc w:val="both"/>
        <w:rPr>
          <w:rFonts w:ascii="Arial" w:hAnsi="Arial" w:cs="Arial"/>
        </w:rPr>
      </w:pPr>
      <w:r w:rsidRPr="0037415A">
        <w:rPr>
          <w:rFonts w:ascii="Arial" w:hAnsi="Arial" w:cs="Arial"/>
        </w:rPr>
        <w:t xml:space="preserve">The implications of each of these cases reveal different aspects of the legal use of recidivism risk algorithms.  </w:t>
      </w:r>
      <w:proofErr w:type="spellStart"/>
      <w:r w:rsidRPr="0037415A">
        <w:rPr>
          <w:rFonts w:ascii="Arial" w:hAnsi="Arial" w:cs="Arial"/>
          <w:i/>
        </w:rPr>
        <w:t>Almendarez</w:t>
      </w:r>
      <w:proofErr w:type="spellEnd"/>
      <w:r w:rsidRPr="0037415A">
        <w:rPr>
          <w:rFonts w:ascii="Arial" w:hAnsi="Arial" w:cs="Arial"/>
          <w:i/>
        </w:rPr>
        <w:t xml:space="preserve">-Torres </w:t>
      </w:r>
      <w:r w:rsidRPr="0037415A">
        <w:rPr>
          <w:rFonts w:ascii="Arial" w:hAnsi="Arial" w:cs="Arial"/>
        </w:rPr>
        <w:t xml:space="preserve">shows that recidivism is a valid sentencing consideration.  </w:t>
      </w:r>
      <w:r w:rsidRPr="0037415A">
        <w:rPr>
          <w:rFonts w:ascii="Arial" w:hAnsi="Arial" w:cs="Arial"/>
          <w:i/>
        </w:rPr>
        <w:t>Watts</w:t>
      </w:r>
      <w:r w:rsidRPr="0037415A">
        <w:rPr>
          <w:rFonts w:ascii="Arial" w:hAnsi="Arial" w:cs="Arial"/>
        </w:rPr>
        <w:t xml:space="preserve"> shows that underlying conduct of a defendant (as one could consider the COMPAS score to signal) is allowed to be considered.  And the </w:t>
      </w:r>
      <w:r w:rsidRPr="0037415A">
        <w:rPr>
          <w:rFonts w:ascii="Arial" w:hAnsi="Arial" w:cs="Arial"/>
          <w:i/>
        </w:rPr>
        <w:lastRenderedPageBreak/>
        <w:t>Loomis</w:t>
      </w:r>
      <w:r w:rsidRPr="0037415A">
        <w:rPr>
          <w:rFonts w:ascii="Arial" w:hAnsi="Arial" w:cs="Arial"/>
        </w:rPr>
        <w:t xml:space="preserve"> case shows many of the limits of these algorithms while up</w:t>
      </w:r>
      <w:r w:rsidR="00C11B4F">
        <w:rPr>
          <w:rFonts w:ascii="Arial" w:hAnsi="Arial" w:cs="Arial"/>
        </w:rPr>
        <w:t>holding their constitutionality.</w:t>
      </w:r>
    </w:p>
    <w:p w14:paraId="484C4E3D" w14:textId="4E9E4E87" w:rsidR="00080598" w:rsidRPr="0037415A" w:rsidRDefault="00080598" w:rsidP="00B01068">
      <w:pPr>
        <w:pStyle w:val="Heading1"/>
      </w:pPr>
      <w:bookmarkStart w:id="36" w:name="_Toc474069113"/>
      <w:bookmarkStart w:id="37" w:name="_Toc474069463"/>
      <w:bookmarkStart w:id="38" w:name="_Toc474099280"/>
      <w:bookmarkStart w:id="39" w:name="_Toc474101990"/>
      <w:r w:rsidRPr="0037415A">
        <w:t>Literature Review</w:t>
      </w:r>
      <w:bookmarkEnd w:id="36"/>
      <w:bookmarkEnd w:id="37"/>
      <w:bookmarkEnd w:id="38"/>
      <w:bookmarkEnd w:id="39"/>
    </w:p>
    <w:p w14:paraId="366A301B" w14:textId="77777777" w:rsidR="00DA29D6" w:rsidRPr="0037415A" w:rsidRDefault="00DA29D6" w:rsidP="0037415A">
      <w:pPr>
        <w:spacing w:line="480" w:lineRule="auto"/>
        <w:jc w:val="both"/>
        <w:rPr>
          <w:b/>
          <w:sz w:val="24"/>
          <w:szCs w:val="24"/>
        </w:rPr>
      </w:pPr>
    </w:p>
    <w:p w14:paraId="7ECF42E0" w14:textId="704588F4" w:rsidR="00DA29D6" w:rsidRPr="0037415A" w:rsidRDefault="00DA29D6" w:rsidP="0037415A">
      <w:pPr>
        <w:spacing w:line="480" w:lineRule="auto"/>
        <w:jc w:val="both"/>
        <w:rPr>
          <w:b/>
          <w:sz w:val="24"/>
          <w:szCs w:val="24"/>
        </w:rPr>
      </w:pPr>
      <w:r w:rsidRPr="0037415A">
        <w:rPr>
          <w:b/>
          <w:sz w:val="24"/>
          <w:szCs w:val="24"/>
        </w:rPr>
        <w:t>Initial article:</w:t>
      </w:r>
    </w:p>
    <w:p w14:paraId="35BBDDE8" w14:textId="20DF1D9D" w:rsidR="00DA29D6" w:rsidRPr="0037415A" w:rsidRDefault="00861033" w:rsidP="0037415A">
      <w:pPr>
        <w:spacing w:line="480" w:lineRule="auto"/>
        <w:jc w:val="both"/>
        <w:rPr>
          <w:b/>
          <w:sz w:val="24"/>
          <w:szCs w:val="24"/>
        </w:rPr>
      </w:pPr>
      <w:hyperlink r:id="rId10" w:history="1">
        <w:r w:rsidR="00DA29D6" w:rsidRPr="0037415A">
          <w:rPr>
            <w:rStyle w:val="Hyperlink"/>
            <w:b/>
            <w:sz w:val="24"/>
            <w:szCs w:val="24"/>
          </w:rPr>
          <w:t>https://www.propublica.org/article/machine-bias-risk-assessments-in-criminal-sentencing</w:t>
        </w:r>
      </w:hyperlink>
    </w:p>
    <w:p w14:paraId="2CC5AC27" w14:textId="77777777" w:rsidR="00DA29D6" w:rsidRPr="0037415A" w:rsidRDefault="00DA29D6" w:rsidP="0037415A">
      <w:pPr>
        <w:spacing w:line="480" w:lineRule="auto"/>
        <w:jc w:val="both"/>
        <w:rPr>
          <w:b/>
          <w:sz w:val="24"/>
          <w:szCs w:val="24"/>
        </w:rPr>
      </w:pPr>
    </w:p>
    <w:p w14:paraId="36A3E2F7" w14:textId="4846EDFA" w:rsidR="00DA29D6" w:rsidRPr="0037415A" w:rsidRDefault="00DA29D6" w:rsidP="0037415A">
      <w:pPr>
        <w:spacing w:line="480" w:lineRule="auto"/>
        <w:jc w:val="both"/>
        <w:rPr>
          <w:b/>
          <w:sz w:val="24"/>
          <w:szCs w:val="24"/>
        </w:rPr>
      </w:pPr>
      <w:r w:rsidRPr="0037415A">
        <w:rPr>
          <w:b/>
          <w:sz w:val="24"/>
          <w:szCs w:val="24"/>
        </w:rPr>
        <w:t>Evaluation study:</w:t>
      </w:r>
    </w:p>
    <w:p w14:paraId="648CC6D5" w14:textId="0472F948" w:rsidR="00DA29D6" w:rsidRPr="0037415A" w:rsidRDefault="00861033" w:rsidP="0037415A">
      <w:pPr>
        <w:spacing w:line="480" w:lineRule="auto"/>
        <w:jc w:val="both"/>
        <w:rPr>
          <w:b/>
          <w:sz w:val="24"/>
          <w:szCs w:val="24"/>
        </w:rPr>
      </w:pPr>
      <w:hyperlink r:id="rId11" w:history="1">
        <w:r w:rsidR="00DA29D6" w:rsidRPr="0037415A">
          <w:rPr>
            <w:rStyle w:val="Hyperlink"/>
            <w:b/>
            <w:sz w:val="24"/>
            <w:szCs w:val="24"/>
          </w:rPr>
          <w:t>http://journals.sagepub.com/doi/pdf/10.1177/0093854808326545</w:t>
        </w:r>
      </w:hyperlink>
    </w:p>
    <w:p w14:paraId="1D324675" w14:textId="77777777" w:rsidR="00DA29D6" w:rsidRPr="0037415A" w:rsidRDefault="00DA29D6" w:rsidP="0037415A">
      <w:pPr>
        <w:spacing w:line="480" w:lineRule="auto"/>
        <w:jc w:val="both"/>
        <w:rPr>
          <w:b/>
          <w:sz w:val="24"/>
          <w:szCs w:val="24"/>
        </w:rPr>
      </w:pPr>
    </w:p>
    <w:p w14:paraId="64247E43" w14:textId="670CC680" w:rsidR="00DA29D6" w:rsidRPr="0037415A" w:rsidRDefault="00DA29D6" w:rsidP="0037415A">
      <w:pPr>
        <w:spacing w:line="480" w:lineRule="auto"/>
        <w:jc w:val="both"/>
        <w:rPr>
          <w:b/>
          <w:sz w:val="24"/>
          <w:szCs w:val="24"/>
        </w:rPr>
      </w:pPr>
      <w:proofErr w:type="spellStart"/>
      <w:r w:rsidRPr="0037415A">
        <w:rPr>
          <w:b/>
          <w:sz w:val="24"/>
          <w:szCs w:val="24"/>
        </w:rPr>
        <w:t>Northpointe</w:t>
      </w:r>
      <w:proofErr w:type="spellEnd"/>
      <w:r w:rsidRPr="0037415A">
        <w:rPr>
          <w:b/>
          <w:sz w:val="24"/>
          <w:szCs w:val="24"/>
        </w:rPr>
        <w:t xml:space="preserve"> Response:</w:t>
      </w:r>
    </w:p>
    <w:p w14:paraId="49D1EB83" w14:textId="07A5CDA7" w:rsidR="00DA29D6" w:rsidRPr="0037415A" w:rsidRDefault="00861033" w:rsidP="0037415A">
      <w:pPr>
        <w:spacing w:line="480" w:lineRule="auto"/>
        <w:jc w:val="both"/>
        <w:rPr>
          <w:b/>
          <w:sz w:val="24"/>
          <w:szCs w:val="24"/>
        </w:rPr>
      </w:pPr>
      <w:hyperlink r:id="rId12" w:history="1">
        <w:r w:rsidR="00DA29D6" w:rsidRPr="0037415A">
          <w:rPr>
            <w:rStyle w:val="Hyperlink"/>
            <w:b/>
            <w:sz w:val="24"/>
            <w:szCs w:val="24"/>
          </w:rPr>
          <w:t>http://go.volarisgroup.com/rs/430-MBX-989/images/ProPublica_Commentary_Final_070616.pdf</w:t>
        </w:r>
      </w:hyperlink>
    </w:p>
    <w:p w14:paraId="22C450C8" w14:textId="77777777" w:rsidR="00DA29D6" w:rsidRPr="0037415A" w:rsidRDefault="00DA29D6" w:rsidP="0037415A">
      <w:pPr>
        <w:spacing w:line="480" w:lineRule="auto"/>
        <w:jc w:val="both"/>
        <w:rPr>
          <w:b/>
          <w:sz w:val="24"/>
          <w:szCs w:val="24"/>
        </w:rPr>
      </w:pPr>
    </w:p>
    <w:p w14:paraId="7028077F" w14:textId="767CF8FC" w:rsidR="00DA29D6" w:rsidRPr="0037415A" w:rsidRDefault="00DA29D6" w:rsidP="0037415A">
      <w:pPr>
        <w:spacing w:line="480" w:lineRule="auto"/>
        <w:jc w:val="both"/>
        <w:rPr>
          <w:b/>
          <w:sz w:val="24"/>
          <w:szCs w:val="24"/>
        </w:rPr>
      </w:pPr>
      <w:r w:rsidRPr="0037415A">
        <w:rPr>
          <w:b/>
          <w:sz w:val="24"/>
          <w:szCs w:val="24"/>
        </w:rPr>
        <w:t>ProPublica Responses to the response:</w:t>
      </w:r>
    </w:p>
    <w:p w14:paraId="36E22AEB" w14:textId="0DEB7A92" w:rsidR="00DA29D6" w:rsidRPr="0037415A" w:rsidRDefault="00DA29D6" w:rsidP="0037415A">
      <w:pPr>
        <w:spacing w:line="480" w:lineRule="auto"/>
        <w:jc w:val="both"/>
        <w:rPr>
          <w:b/>
          <w:sz w:val="24"/>
          <w:szCs w:val="24"/>
        </w:rPr>
      </w:pPr>
      <w:r w:rsidRPr="0037415A">
        <w:rPr>
          <w:b/>
          <w:sz w:val="24"/>
          <w:szCs w:val="24"/>
        </w:rPr>
        <w:tab/>
        <w:t>In article form:</w:t>
      </w:r>
    </w:p>
    <w:p w14:paraId="605BBB62" w14:textId="451BA272" w:rsidR="00DA29D6" w:rsidRPr="0037415A" w:rsidRDefault="00861033" w:rsidP="0037415A">
      <w:pPr>
        <w:spacing w:line="480" w:lineRule="auto"/>
        <w:jc w:val="both"/>
        <w:rPr>
          <w:b/>
          <w:sz w:val="24"/>
          <w:szCs w:val="24"/>
        </w:rPr>
      </w:pPr>
      <w:hyperlink r:id="rId13" w:history="1">
        <w:r w:rsidR="00DA29D6" w:rsidRPr="0037415A">
          <w:rPr>
            <w:rStyle w:val="Hyperlink"/>
            <w:b/>
            <w:sz w:val="24"/>
            <w:szCs w:val="24"/>
          </w:rPr>
          <w:t>https://www.propublica.org/article/propublica-responds-to-companys-critique-of-machine-bias-story</w:t>
        </w:r>
      </w:hyperlink>
    </w:p>
    <w:p w14:paraId="1DC9F5D7" w14:textId="50BB0933" w:rsidR="00DA29D6" w:rsidRPr="0037415A" w:rsidRDefault="00DA29D6" w:rsidP="0037415A">
      <w:pPr>
        <w:spacing w:line="480" w:lineRule="auto"/>
        <w:jc w:val="both"/>
        <w:rPr>
          <w:b/>
          <w:sz w:val="24"/>
          <w:szCs w:val="24"/>
        </w:rPr>
      </w:pPr>
      <w:r w:rsidRPr="0037415A">
        <w:rPr>
          <w:b/>
          <w:sz w:val="24"/>
          <w:szCs w:val="24"/>
        </w:rPr>
        <w:tab/>
        <w:t>Technical response:</w:t>
      </w:r>
    </w:p>
    <w:p w14:paraId="4AB47BA9" w14:textId="2E2D5C14" w:rsidR="00DA29D6" w:rsidRPr="0037415A" w:rsidRDefault="00861033" w:rsidP="0037415A">
      <w:pPr>
        <w:spacing w:line="480" w:lineRule="auto"/>
        <w:jc w:val="both"/>
        <w:rPr>
          <w:b/>
          <w:sz w:val="24"/>
          <w:szCs w:val="24"/>
        </w:rPr>
      </w:pPr>
      <w:hyperlink r:id="rId14" w:history="1">
        <w:r w:rsidR="00DA29D6" w:rsidRPr="0037415A">
          <w:rPr>
            <w:rStyle w:val="Hyperlink"/>
            <w:b/>
            <w:sz w:val="24"/>
            <w:szCs w:val="24"/>
          </w:rPr>
          <w:t>https://www.propublica.org/article/technical-response-to-northpointe</w:t>
        </w:r>
      </w:hyperlink>
    </w:p>
    <w:p w14:paraId="48D47CED" w14:textId="77777777" w:rsidR="00DA29D6" w:rsidRPr="0037415A" w:rsidRDefault="00DA29D6" w:rsidP="0037415A">
      <w:pPr>
        <w:spacing w:line="480" w:lineRule="auto"/>
        <w:jc w:val="both"/>
        <w:rPr>
          <w:b/>
          <w:sz w:val="24"/>
          <w:szCs w:val="24"/>
        </w:rPr>
      </w:pPr>
    </w:p>
    <w:p w14:paraId="1AC972B5" w14:textId="59ABFBF2" w:rsidR="00DA29D6" w:rsidRPr="0037415A" w:rsidRDefault="00DA29D6" w:rsidP="0037415A">
      <w:pPr>
        <w:spacing w:line="480" w:lineRule="auto"/>
        <w:jc w:val="both"/>
        <w:rPr>
          <w:b/>
          <w:sz w:val="24"/>
          <w:szCs w:val="24"/>
        </w:rPr>
      </w:pPr>
      <w:proofErr w:type="spellStart"/>
      <w:r w:rsidRPr="0037415A">
        <w:rPr>
          <w:b/>
          <w:sz w:val="24"/>
          <w:szCs w:val="24"/>
        </w:rPr>
        <w:lastRenderedPageBreak/>
        <w:t>Rando</w:t>
      </w:r>
      <w:proofErr w:type="spellEnd"/>
      <w:r w:rsidRPr="0037415A">
        <w:rPr>
          <w:b/>
          <w:sz w:val="24"/>
          <w:szCs w:val="24"/>
        </w:rPr>
        <w:t xml:space="preserve"> critiqued </w:t>
      </w:r>
      <w:proofErr w:type="spellStart"/>
      <w:r w:rsidRPr="0037415A">
        <w:rPr>
          <w:b/>
          <w:sz w:val="24"/>
          <w:szCs w:val="24"/>
        </w:rPr>
        <w:t>Propublica’s</w:t>
      </w:r>
      <w:proofErr w:type="spellEnd"/>
      <w:r w:rsidRPr="0037415A">
        <w:rPr>
          <w:b/>
          <w:sz w:val="24"/>
          <w:szCs w:val="24"/>
        </w:rPr>
        <w:t xml:space="preserve"> technical response, so ProPublica annotated the critique, responding point-by-point:</w:t>
      </w:r>
    </w:p>
    <w:p w14:paraId="6A50F618" w14:textId="1769500B" w:rsidR="00DA29D6" w:rsidRPr="0037415A" w:rsidRDefault="00861033" w:rsidP="0037415A">
      <w:pPr>
        <w:spacing w:line="480" w:lineRule="auto"/>
        <w:jc w:val="both"/>
        <w:rPr>
          <w:b/>
          <w:sz w:val="24"/>
          <w:szCs w:val="24"/>
        </w:rPr>
      </w:pPr>
      <w:hyperlink r:id="rId15" w:history="1">
        <w:r w:rsidR="00DA29D6" w:rsidRPr="0037415A">
          <w:rPr>
            <w:rStyle w:val="Hyperlink"/>
            <w:b/>
            <w:sz w:val="24"/>
            <w:szCs w:val="24"/>
          </w:rPr>
          <w:t>https://www.documentcloud.org/documents/3248777-Lowenkamp-Fedprobation-sept2016-0.html</w:t>
        </w:r>
      </w:hyperlink>
    </w:p>
    <w:p w14:paraId="35ED57C5" w14:textId="77777777" w:rsidR="00DA29D6" w:rsidRPr="0037415A" w:rsidRDefault="00DA29D6" w:rsidP="0037415A">
      <w:pPr>
        <w:spacing w:line="480" w:lineRule="auto"/>
        <w:jc w:val="both"/>
        <w:rPr>
          <w:b/>
          <w:sz w:val="24"/>
          <w:szCs w:val="24"/>
        </w:rPr>
      </w:pPr>
    </w:p>
    <w:p w14:paraId="6D4CE6C6" w14:textId="7BAB912C" w:rsidR="00DA29D6" w:rsidRPr="0037415A" w:rsidRDefault="00DA29D6" w:rsidP="0037415A">
      <w:pPr>
        <w:spacing w:line="480" w:lineRule="auto"/>
        <w:jc w:val="both"/>
        <w:rPr>
          <w:b/>
          <w:sz w:val="24"/>
          <w:szCs w:val="24"/>
        </w:rPr>
      </w:pPr>
      <w:r w:rsidRPr="0037415A">
        <w:rPr>
          <w:b/>
          <w:sz w:val="24"/>
          <w:szCs w:val="24"/>
        </w:rPr>
        <w:t xml:space="preserve">Stanford researchers: </w:t>
      </w:r>
    </w:p>
    <w:p w14:paraId="3260FD15" w14:textId="3361DDAB" w:rsidR="00DA29D6" w:rsidRPr="0037415A" w:rsidRDefault="00DA29D6" w:rsidP="0037415A">
      <w:pPr>
        <w:spacing w:line="480" w:lineRule="auto"/>
        <w:jc w:val="both"/>
        <w:rPr>
          <w:b/>
          <w:sz w:val="24"/>
          <w:szCs w:val="24"/>
        </w:rPr>
      </w:pPr>
      <w:r w:rsidRPr="0037415A">
        <w:rPr>
          <w:b/>
          <w:sz w:val="24"/>
          <w:szCs w:val="24"/>
        </w:rPr>
        <w:t xml:space="preserve">“impossible to satisfy both definitions of fairness” </w:t>
      </w:r>
    </w:p>
    <w:p w14:paraId="38317DE0" w14:textId="485A2646" w:rsidR="00DA29D6" w:rsidRPr="0037415A" w:rsidRDefault="00DA29D6" w:rsidP="0037415A">
      <w:pPr>
        <w:spacing w:line="480" w:lineRule="auto"/>
        <w:jc w:val="both"/>
        <w:rPr>
          <w:b/>
          <w:sz w:val="24"/>
          <w:szCs w:val="24"/>
        </w:rPr>
      </w:pPr>
      <w:r w:rsidRPr="0037415A">
        <w:rPr>
          <w:b/>
          <w:sz w:val="24"/>
          <w:szCs w:val="24"/>
        </w:rPr>
        <w:t>article:</w:t>
      </w:r>
    </w:p>
    <w:p w14:paraId="3A3E1B56" w14:textId="4DD9D0F1" w:rsidR="00DA29D6" w:rsidRPr="0037415A" w:rsidRDefault="00DA29D6" w:rsidP="0037415A">
      <w:pPr>
        <w:spacing w:line="480" w:lineRule="auto"/>
        <w:jc w:val="both"/>
        <w:rPr>
          <w:b/>
          <w:sz w:val="24"/>
          <w:szCs w:val="24"/>
        </w:rPr>
      </w:pPr>
      <w:r w:rsidRPr="0037415A">
        <w:rPr>
          <w:b/>
          <w:sz w:val="24"/>
          <w:szCs w:val="24"/>
        </w:rPr>
        <w:t xml:space="preserve"> </w:t>
      </w:r>
      <w:hyperlink r:id="rId16" w:history="1">
        <w:r w:rsidRPr="0037415A">
          <w:rPr>
            <w:rStyle w:val="Hyperlink"/>
            <w:b/>
            <w:sz w:val="24"/>
            <w:szCs w:val="24"/>
          </w:rPr>
          <w:t>https://www.propublica.org/article/bias-in-criminal-risk-scores-is-mathematically-inevitable-researchers-say</w:t>
        </w:r>
      </w:hyperlink>
    </w:p>
    <w:p w14:paraId="457B36CD" w14:textId="5E532D65" w:rsidR="00DA29D6" w:rsidRPr="0037415A" w:rsidRDefault="00DA29D6" w:rsidP="0037415A">
      <w:pPr>
        <w:spacing w:line="480" w:lineRule="auto"/>
        <w:jc w:val="both"/>
        <w:rPr>
          <w:b/>
          <w:sz w:val="24"/>
          <w:szCs w:val="24"/>
        </w:rPr>
      </w:pPr>
      <w:r w:rsidRPr="0037415A">
        <w:rPr>
          <w:b/>
          <w:sz w:val="24"/>
          <w:szCs w:val="24"/>
        </w:rPr>
        <w:t>mathematical proof (</w:t>
      </w:r>
      <w:proofErr w:type="spellStart"/>
      <w:r w:rsidRPr="0037415A">
        <w:rPr>
          <w:b/>
          <w:sz w:val="24"/>
          <w:szCs w:val="24"/>
        </w:rPr>
        <w:t>lol</w:t>
      </w:r>
      <w:proofErr w:type="spellEnd"/>
      <w:r w:rsidRPr="0037415A">
        <w:rPr>
          <w:b/>
          <w:sz w:val="24"/>
          <w:szCs w:val="24"/>
        </w:rPr>
        <w:t>):</w:t>
      </w:r>
    </w:p>
    <w:p w14:paraId="4E1D1D1A" w14:textId="4C81AAD5" w:rsidR="00DA29D6" w:rsidRPr="0037415A" w:rsidRDefault="00861033" w:rsidP="0037415A">
      <w:pPr>
        <w:spacing w:line="480" w:lineRule="auto"/>
        <w:jc w:val="both"/>
        <w:rPr>
          <w:b/>
          <w:sz w:val="24"/>
          <w:szCs w:val="24"/>
        </w:rPr>
      </w:pPr>
      <w:hyperlink r:id="rId17" w:history="1">
        <w:r w:rsidR="00DA29D6" w:rsidRPr="0037415A">
          <w:rPr>
            <w:rStyle w:val="Hyperlink"/>
            <w:b/>
            <w:sz w:val="24"/>
            <w:szCs w:val="24"/>
          </w:rPr>
          <w:t>https://arxiv.org/abs/1609.05807</w:t>
        </w:r>
      </w:hyperlink>
    </w:p>
    <w:p w14:paraId="3262593F" w14:textId="439F0D3B" w:rsidR="00080598" w:rsidRPr="0037415A" w:rsidRDefault="00080598" w:rsidP="0037415A">
      <w:pPr>
        <w:spacing w:line="480" w:lineRule="auto"/>
        <w:jc w:val="both"/>
        <w:rPr>
          <w:b/>
          <w:sz w:val="24"/>
          <w:szCs w:val="24"/>
        </w:rPr>
      </w:pPr>
    </w:p>
    <w:p w14:paraId="37CABE8A" w14:textId="5DE5A608" w:rsidR="00E80FD5" w:rsidRPr="0037415A" w:rsidRDefault="00E80FD5" w:rsidP="00B01068">
      <w:pPr>
        <w:pStyle w:val="Heading1"/>
      </w:pPr>
      <w:bookmarkStart w:id="40" w:name="_Toc474069114"/>
      <w:bookmarkStart w:id="41" w:name="_Toc474069464"/>
      <w:bookmarkStart w:id="42" w:name="_Toc474099281"/>
      <w:bookmarkStart w:id="43" w:name="_Toc474101991"/>
      <w:r w:rsidRPr="0037415A">
        <w:t>Methods</w:t>
      </w:r>
      <w:bookmarkEnd w:id="40"/>
      <w:bookmarkEnd w:id="41"/>
      <w:bookmarkEnd w:id="42"/>
      <w:bookmarkEnd w:id="43"/>
    </w:p>
    <w:p w14:paraId="77FC8D4B" w14:textId="5BE82D82" w:rsidR="00CD6400" w:rsidRPr="0037415A" w:rsidRDefault="00080598" w:rsidP="0037415A">
      <w:pPr>
        <w:spacing w:line="480" w:lineRule="auto"/>
        <w:jc w:val="both"/>
        <w:rPr>
          <w:sz w:val="24"/>
          <w:szCs w:val="24"/>
        </w:rPr>
      </w:pPr>
      <w:r w:rsidRPr="0037415A">
        <w:rPr>
          <w:b/>
          <w:sz w:val="24"/>
          <w:szCs w:val="24"/>
        </w:rPr>
        <w:tab/>
      </w:r>
      <w:r w:rsidRPr="0037415A">
        <w:rPr>
          <w:sz w:val="24"/>
          <w:szCs w:val="24"/>
        </w:rPr>
        <w:t>I follow very similar methods to those laid out in the ProPublica analysis of racial bias in the COMPAS algorithm.</w:t>
      </w:r>
      <w:r w:rsidR="00ED1BF0">
        <w:rPr>
          <w:rStyle w:val="FootnoteReference"/>
          <w:sz w:val="24"/>
          <w:szCs w:val="24"/>
        </w:rPr>
        <w:footnoteReference w:id="44"/>
      </w:r>
      <w:r w:rsidRPr="0037415A">
        <w:rPr>
          <w:sz w:val="24"/>
          <w:szCs w:val="24"/>
        </w:rPr>
        <w:t xml:space="preserve">  </w:t>
      </w:r>
      <w:r w:rsidR="00003546" w:rsidRPr="0037415A">
        <w:rPr>
          <w:sz w:val="24"/>
          <w:szCs w:val="24"/>
        </w:rPr>
        <w:t xml:space="preserve">They use </w:t>
      </w:r>
      <w:r w:rsidR="0046137D" w:rsidRPr="0037415A">
        <w:rPr>
          <w:sz w:val="24"/>
          <w:szCs w:val="24"/>
        </w:rPr>
        <w:t>four</w:t>
      </w:r>
      <w:r w:rsidR="00003546" w:rsidRPr="0037415A">
        <w:rPr>
          <w:sz w:val="24"/>
          <w:szCs w:val="24"/>
        </w:rPr>
        <w:t xml:space="preserve"> primary techniques to break d</w:t>
      </w:r>
      <w:r w:rsidR="0062019D" w:rsidRPr="0037415A">
        <w:rPr>
          <w:sz w:val="24"/>
          <w:szCs w:val="24"/>
        </w:rPr>
        <w:t>own the problem.  F</w:t>
      </w:r>
      <w:r w:rsidR="00003546" w:rsidRPr="0037415A">
        <w:rPr>
          <w:sz w:val="24"/>
          <w:szCs w:val="24"/>
        </w:rPr>
        <w:t xml:space="preserve">irst, they </w:t>
      </w:r>
      <w:r w:rsidR="0062019D" w:rsidRPr="0037415A">
        <w:rPr>
          <w:sz w:val="24"/>
          <w:szCs w:val="24"/>
        </w:rPr>
        <w:t xml:space="preserve">perform descriptive analysis of the dataset, developing a nuanced picture of everything from demographics to score distribution.  They then move on to regression analysis to find the relative risk of each race in terms of getting scored either medium/high or low.  </w:t>
      </w:r>
      <w:r w:rsidR="0046137D" w:rsidRPr="0037415A">
        <w:rPr>
          <w:sz w:val="24"/>
          <w:szCs w:val="24"/>
        </w:rPr>
        <w:t xml:space="preserve">After the </w:t>
      </w:r>
      <w:r w:rsidR="00AC5895">
        <w:rPr>
          <w:sz w:val="24"/>
          <w:szCs w:val="24"/>
        </w:rPr>
        <w:t xml:space="preserve">logistic </w:t>
      </w:r>
      <w:r w:rsidR="0046137D" w:rsidRPr="0037415A">
        <w:rPr>
          <w:sz w:val="24"/>
          <w:szCs w:val="24"/>
        </w:rPr>
        <w:t>regressions, they run a Cox Proportional Hazard model</w:t>
      </w:r>
      <w:r w:rsidR="00AC5895">
        <w:rPr>
          <w:sz w:val="24"/>
          <w:szCs w:val="24"/>
        </w:rPr>
        <w:t xml:space="preserve"> (also known as a Cox regression)</w:t>
      </w:r>
      <w:r w:rsidR="0046137D" w:rsidRPr="0037415A">
        <w:rPr>
          <w:sz w:val="24"/>
          <w:szCs w:val="24"/>
        </w:rPr>
        <w:t xml:space="preserve"> to test predictive acc</w:t>
      </w:r>
      <w:r w:rsidR="00D3160F" w:rsidRPr="0037415A">
        <w:rPr>
          <w:sz w:val="24"/>
          <w:szCs w:val="24"/>
        </w:rPr>
        <w:t xml:space="preserve">uracy (which, they note in </w:t>
      </w:r>
      <w:r w:rsidR="00D3160F" w:rsidRPr="0037415A">
        <w:rPr>
          <w:sz w:val="24"/>
          <w:szCs w:val="24"/>
        </w:rPr>
        <w:lastRenderedPageBreak/>
        <w:t xml:space="preserve">both their article and analysis comments, is the same test </w:t>
      </w:r>
      <w:proofErr w:type="spellStart"/>
      <w:r w:rsidR="00D3160F" w:rsidRPr="0037415A">
        <w:rPr>
          <w:sz w:val="24"/>
          <w:szCs w:val="24"/>
        </w:rPr>
        <w:t>Northpointe</w:t>
      </w:r>
      <w:proofErr w:type="spellEnd"/>
      <w:r w:rsidR="00D3160F" w:rsidRPr="0037415A">
        <w:rPr>
          <w:sz w:val="24"/>
          <w:szCs w:val="24"/>
        </w:rPr>
        <w:t xml:space="preserve"> ran in their validations study), and, finally, move on to an analysis of errors, comparing the differences between black and white defendants.</w:t>
      </w:r>
    </w:p>
    <w:p w14:paraId="25071ECD" w14:textId="47D6D8FC" w:rsidR="00D3160F" w:rsidRPr="0037415A" w:rsidRDefault="00015942" w:rsidP="0037415A">
      <w:pPr>
        <w:spacing w:line="480" w:lineRule="auto"/>
        <w:jc w:val="both"/>
        <w:rPr>
          <w:sz w:val="24"/>
          <w:szCs w:val="24"/>
        </w:rPr>
      </w:pPr>
      <w:r w:rsidRPr="0037415A">
        <w:rPr>
          <w:sz w:val="24"/>
          <w:szCs w:val="24"/>
        </w:rPr>
        <w:tab/>
        <w:t>I follow many of t</w:t>
      </w:r>
      <w:r w:rsidR="00AC6F39" w:rsidRPr="0037415A">
        <w:rPr>
          <w:sz w:val="24"/>
          <w:szCs w:val="24"/>
        </w:rPr>
        <w:t>he same analysis methods as ProP</w:t>
      </w:r>
      <w:r w:rsidRPr="0037415A">
        <w:rPr>
          <w:sz w:val="24"/>
          <w:szCs w:val="24"/>
        </w:rPr>
        <w:t>ublica in order to directly compare the results of my analysis to theirs.  I</w:t>
      </w:r>
      <w:r w:rsidR="00AC6F39" w:rsidRPr="0037415A">
        <w:rPr>
          <w:sz w:val="24"/>
          <w:szCs w:val="24"/>
        </w:rPr>
        <w:t xml:space="preserve"> go through and change different variables based on the method, showing whether or not the analysis is a reflection of a general trend or the specific parameters the analysts used to measure impact.  For example, in the linear regressions, ProPublica used a binomial logistic regression of scores “high” and “medium” against score “low.”    While this is a valid method, certain other methods such as multinomial logistic regression or binomial regression with medium and low grouped together are also valid.  My analysis will test these design decisions, and see how they impact the final results (if at all).  Many of the design decisio</w:t>
      </w:r>
      <w:r w:rsidR="00696F39" w:rsidRPr="0037415A">
        <w:rPr>
          <w:sz w:val="24"/>
          <w:szCs w:val="24"/>
        </w:rPr>
        <w:t xml:space="preserve">ns I test are informed by </w:t>
      </w:r>
      <w:proofErr w:type="spellStart"/>
      <w:r w:rsidR="00696F39" w:rsidRPr="0037415A">
        <w:rPr>
          <w:sz w:val="24"/>
          <w:szCs w:val="24"/>
        </w:rPr>
        <w:t>Northp</w:t>
      </w:r>
      <w:r w:rsidR="00AC6F39" w:rsidRPr="0037415A">
        <w:rPr>
          <w:sz w:val="24"/>
          <w:szCs w:val="24"/>
        </w:rPr>
        <w:t>ointe’s</w:t>
      </w:r>
      <w:proofErr w:type="spellEnd"/>
      <w:r w:rsidR="00AC6F39" w:rsidRPr="0037415A">
        <w:rPr>
          <w:sz w:val="24"/>
          <w:szCs w:val="24"/>
        </w:rPr>
        <w:t xml:space="preserve"> critiques of </w:t>
      </w:r>
      <w:r w:rsidR="00696F39" w:rsidRPr="0037415A">
        <w:rPr>
          <w:sz w:val="24"/>
          <w:szCs w:val="24"/>
        </w:rPr>
        <w:t xml:space="preserve">the initial analysis and </w:t>
      </w:r>
      <w:proofErr w:type="spellStart"/>
      <w:r w:rsidR="00696F39" w:rsidRPr="0037415A">
        <w:rPr>
          <w:sz w:val="24"/>
          <w:szCs w:val="24"/>
        </w:rPr>
        <w:t>ProPublica’s</w:t>
      </w:r>
      <w:proofErr w:type="spellEnd"/>
      <w:r w:rsidR="00696F39" w:rsidRPr="0037415A">
        <w:rPr>
          <w:sz w:val="24"/>
          <w:szCs w:val="24"/>
        </w:rPr>
        <w:t xml:space="preserve"> response</w:t>
      </w:r>
      <w:r w:rsidR="00AC5895">
        <w:rPr>
          <w:sz w:val="24"/>
          <w:szCs w:val="24"/>
        </w:rPr>
        <w:t xml:space="preserve"> (which I discussed in the literature review)</w:t>
      </w:r>
      <w:r w:rsidR="00696F39" w:rsidRPr="0037415A">
        <w:rPr>
          <w:sz w:val="24"/>
          <w:szCs w:val="24"/>
        </w:rPr>
        <w:t>; many are my own.</w:t>
      </w:r>
    </w:p>
    <w:p w14:paraId="59A9A9A0" w14:textId="2DE1C657" w:rsidR="00AC6F39" w:rsidRPr="0037415A" w:rsidRDefault="00AC6F39" w:rsidP="0037415A">
      <w:pPr>
        <w:spacing w:line="480" w:lineRule="auto"/>
        <w:jc w:val="both"/>
        <w:rPr>
          <w:sz w:val="24"/>
          <w:szCs w:val="24"/>
        </w:rPr>
      </w:pPr>
      <w:r w:rsidRPr="0037415A">
        <w:rPr>
          <w:sz w:val="24"/>
          <w:szCs w:val="24"/>
        </w:rPr>
        <w:tab/>
        <w:t>Once I’ve tested</w:t>
      </w:r>
      <w:r w:rsidR="00696F39" w:rsidRPr="0037415A">
        <w:rPr>
          <w:sz w:val="24"/>
          <w:szCs w:val="24"/>
        </w:rPr>
        <w:t xml:space="preserve"> the robustness of</w:t>
      </w:r>
      <w:r w:rsidRPr="0037415A">
        <w:rPr>
          <w:sz w:val="24"/>
          <w:szCs w:val="24"/>
        </w:rPr>
        <w:t xml:space="preserve"> ProPublica’s </w:t>
      </w:r>
      <w:r w:rsidR="00696F39" w:rsidRPr="0037415A">
        <w:rPr>
          <w:sz w:val="24"/>
          <w:szCs w:val="24"/>
        </w:rPr>
        <w:t xml:space="preserve">analysis, I begin to extend it.  One design decision ProPublica made was to isolate the analysis to only black and white defendants.  Though such a decision is not necessarily wrong, it isolates the direct relevance of the study’s conclusions to a single group.  I therefore, first, include the other ethnicities present in the dataset and, second bring in gender as a variable.  </w:t>
      </w:r>
    </w:p>
    <w:p w14:paraId="2B166C14" w14:textId="447A3B30" w:rsidR="007527E2" w:rsidRPr="00C11B4F" w:rsidRDefault="00696F39" w:rsidP="007527E2">
      <w:pPr>
        <w:spacing w:line="480" w:lineRule="auto"/>
        <w:jc w:val="both"/>
        <w:rPr>
          <w:sz w:val="24"/>
          <w:szCs w:val="24"/>
        </w:rPr>
      </w:pPr>
      <w:r w:rsidRPr="0037415A">
        <w:rPr>
          <w:sz w:val="24"/>
          <w:szCs w:val="24"/>
        </w:rPr>
        <w:tab/>
        <w:t xml:space="preserve">The final thing I do is combine the previous two sections to attempt to draw more granular conclusions about the bias present in the algorithm.  </w:t>
      </w:r>
      <w:r w:rsidR="00AE44B0" w:rsidRPr="0037415A">
        <w:rPr>
          <w:sz w:val="24"/>
          <w:szCs w:val="24"/>
        </w:rPr>
        <w:t xml:space="preserve">Having broken the data down separately by both race and gender, I test the differences between the cross-tabulated groups (e.g. black men and white women).  Often, disaggregated data will </w:t>
      </w:r>
      <w:r w:rsidR="00AE44B0" w:rsidRPr="0037415A">
        <w:rPr>
          <w:sz w:val="24"/>
          <w:szCs w:val="24"/>
        </w:rPr>
        <w:lastRenderedPageBreak/>
        <w:t>have a different re</w:t>
      </w:r>
      <w:r w:rsidR="00DB32AD" w:rsidRPr="0037415A">
        <w:rPr>
          <w:sz w:val="24"/>
          <w:szCs w:val="24"/>
        </w:rPr>
        <w:t xml:space="preserve">lationship than aggregated data because of </w:t>
      </w:r>
      <w:r w:rsidR="00AE44B0" w:rsidRPr="0037415A">
        <w:rPr>
          <w:sz w:val="24"/>
          <w:szCs w:val="24"/>
        </w:rPr>
        <w:t>on lurking variables.</w:t>
      </w:r>
      <w:r w:rsidR="00AE44B0" w:rsidRPr="0037415A">
        <w:rPr>
          <w:rStyle w:val="FootnoteReference"/>
          <w:sz w:val="24"/>
          <w:szCs w:val="24"/>
        </w:rPr>
        <w:footnoteReference w:id="45"/>
      </w:r>
      <w:r w:rsidR="00AE44B0" w:rsidRPr="0037415A">
        <w:rPr>
          <w:sz w:val="24"/>
          <w:szCs w:val="24"/>
        </w:rPr>
        <w:t xml:space="preserve">  </w:t>
      </w:r>
      <w:r w:rsidR="00DB32AD" w:rsidRPr="0037415A">
        <w:rPr>
          <w:sz w:val="24"/>
          <w:szCs w:val="24"/>
        </w:rPr>
        <w:t>By breaking down the analysis in this way, I hope to be able to identify if any lurking variables have had a significant impact</w:t>
      </w:r>
      <w:r w:rsidR="00DA29D6" w:rsidRPr="0037415A">
        <w:rPr>
          <w:sz w:val="24"/>
          <w:szCs w:val="24"/>
        </w:rPr>
        <w:t xml:space="preserve"> on my or ProPublica’s conclusions</w:t>
      </w:r>
      <w:r w:rsidR="00DB32AD" w:rsidRPr="0037415A">
        <w:rPr>
          <w:sz w:val="24"/>
          <w:szCs w:val="24"/>
        </w:rPr>
        <w:t xml:space="preserve">.  </w:t>
      </w:r>
    </w:p>
    <w:p w14:paraId="04F5D319" w14:textId="4E1F6649" w:rsidR="00327C64" w:rsidRPr="00A75502" w:rsidRDefault="007E7103" w:rsidP="00B01068">
      <w:pPr>
        <w:pStyle w:val="Heading1"/>
      </w:pPr>
      <w:bookmarkStart w:id="44" w:name="_Toc474069115"/>
      <w:bookmarkStart w:id="45" w:name="_Toc474069465"/>
      <w:bookmarkStart w:id="46" w:name="_Toc474099282"/>
      <w:bookmarkStart w:id="47" w:name="_Toc474101992"/>
      <w:r w:rsidRPr="00DB4958">
        <w:t>Analysis</w:t>
      </w:r>
      <w:bookmarkEnd w:id="44"/>
      <w:bookmarkEnd w:id="45"/>
      <w:bookmarkEnd w:id="46"/>
      <w:bookmarkEnd w:id="47"/>
    </w:p>
    <w:p w14:paraId="6D2EAE27" w14:textId="4CED8A91" w:rsidR="007527E2" w:rsidRPr="007527E2" w:rsidRDefault="007527E2">
      <w:pPr>
        <w:spacing w:line="480" w:lineRule="auto"/>
        <w:rPr>
          <w:sz w:val="24"/>
          <w:szCs w:val="24"/>
        </w:rPr>
      </w:pPr>
      <w:r>
        <w:rPr>
          <w:i/>
          <w:sz w:val="24"/>
          <w:szCs w:val="24"/>
        </w:rPr>
        <w:tab/>
      </w:r>
      <w:r>
        <w:rPr>
          <w:sz w:val="24"/>
          <w:szCs w:val="24"/>
        </w:rPr>
        <w:t xml:space="preserve">The data provided by </w:t>
      </w:r>
      <w:proofErr w:type="spellStart"/>
      <w:r>
        <w:rPr>
          <w:sz w:val="24"/>
          <w:szCs w:val="24"/>
        </w:rPr>
        <w:t>ProPublica</w:t>
      </w:r>
      <w:proofErr w:type="spellEnd"/>
      <w:r>
        <w:rPr>
          <w:sz w:val="24"/>
          <w:szCs w:val="24"/>
        </w:rPr>
        <w:t xml:space="preserve"> is a comprehensive set of two years’ worth of observations from Broward County, Florida.   </w:t>
      </w:r>
      <w:r w:rsidR="00C56EA7">
        <w:rPr>
          <w:sz w:val="24"/>
          <w:szCs w:val="24"/>
        </w:rPr>
        <w:t>It includes 11,</w:t>
      </w:r>
      <w:r w:rsidR="00200CFA">
        <w:rPr>
          <w:sz w:val="24"/>
          <w:szCs w:val="24"/>
        </w:rPr>
        <w:t xml:space="preserve">757 people, </w:t>
      </w:r>
      <w:r w:rsidR="00C56EA7">
        <w:rPr>
          <w:sz w:val="24"/>
          <w:szCs w:val="24"/>
        </w:rPr>
        <w:t xml:space="preserve">though that gets culled </w:t>
      </w:r>
      <w:r w:rsidR="00200CFA">
        <w:rPr>
          <w:sz w:val="24"/>
          <w:szCs w:val="24"/>
        </w:rPr>
        <w:t xml:space="preserve">in the process of cleaning the data to 7,214 people (for the survival analysis) and 6,172 (for everything else) based mostly on missing values.  It does not contain the original scores generated; however, it does contain the </w:t>
      </w:r>
      <w:proofErr w:type="spellStart"/>
      <w:r w:rsidR="00200CFA">
        <w:rPr>
          <w:sz w:val="24"/>
          <w:szCs w:val="24"/>
        </w:rPr>
        <w:t>decile</w:t>
      </w:r>
      <w:proofErr w:type="spellEnd"/>
      <w:r w:rsidR="00200CFA">
        <w:rPr>
          <w:sz w:val="24"/>
          <w:szCs w:val="24"/>
        </w:rPr>
        <w:t xml:space="preserve"> scores (e.g. 9 means between the 80</w:t>
      </w:r>
      <w:r w:rsidR="00200CFA" w:rsidRPr="00200CFA">
        <w:rPr>
          <w:sz w:val="24"/>
          <w:szCs w:val="24"/>
          <w:vertAlign w:val="superscript"/>
        </w:rPr>
        <w:t>th</w:t>
      </w:r>
      <w:r w:rsidR="00200CFA">
        <w:rPr>
          <w:sz w:val="24"/>
          <w:szCs w:val="24"/>
        </w:rPr>
        <w:t xml:space="preserve"> and 90</w:t>
      </w:r>
      <w:r w:rsidR="00200CFA" w:rsidRPr="00200CFA">
        <w:rPr>
          <w:sz w:val="24"/>
          <w:szCs w:val="24"/>
          <w:vertAlign w:val="superscript"/>
        </w:rPr>
        <w:t>th</w:t>
      </w:r>
      <w:r w:rsidR="00200CFA">
        <w:rPr>
          <w:sz w:val="24"/>
          <w:szCs w:val="24"/>
        </w:rPr>
        <w:t xml:space="preserve"> percentile of scores)</w:t>
      </w:r>
      <w:r w:rsidR="0014354E">
        <w:rPr>
          <w:sz w:val="24"/>
          <w:szCs w:val="24"/>
        </w:rPr>
        <w:t>, which I use throughout the analysis</w:t>
      </w:r>
      <w:r w:rsidR="00200CFA">
        <w:rPr>
          <w:sz w:val="24"/>
          <w:szCs w:val="24"/>
        </w:rPr>
        <w:t>.</w:t>
      </w:r>
      <w:r w:rsidR="0014354E">
        <w:rPr>
          <w:rStyle w:val="FootnoteReference"/>
          <w:sz w:val="24"/>
          <w:szCs w:val="24"/>
        </w:rPr>
        <w:footnoteReference w:id="46"/>
      </w:r>
      <w:r w:rsidR="0014354E">
        <w:rPr>
          <w:sz w:val="24"/>
          <w:szCs w:val="24"/>
        </w:rPr>
        <w:t xml:space="preserve"> I also used </w:t>
      </w:r>
      <w:proofErr w:type="spellStart"/>
      <w:r w:rsidR="0014354E">
        <w:rPr>
          <w:sz w:val="24"/>
          <w:szCs w:val="24"/>
        </w:rPr>
        <w:t>ProPublica’s</w:t>
      </w:r>
      <w:proofErr w:type="spellEnd"/>
      <w:r w:rsidR="0014354E">
        <w:rPr>
          <w:sz w:val="24"/>
          <w:szCs w:val="24"/>
        </w:rPr>
        <w:t xml:space="preserve"> definition of recidivism</w:t>
      </w:r>
      <w:r w:rsidR="004237EA">
        <w:rPr>
          <w:sz w:val="24"/>
          <w:szCs w:val="24"/>
        </w:rPr>
        <w:t xml:space="preserve">, which is based off of </w:t>
      </w:r>
      <w:proofErr w:type="spellStart"/>
      <w:r w:rsidR="004237EA">
        <w:rPr>
          <w:sz w:val="24"/>
          <w:szCs w:val="24"/>
        </w:rPr>
        <w:t>Northpoints’s</w:t>
      </w:r>
      <w:proofErr w:type="spellEnd"/>
      <w:r w:rsidR="004237EA">
        <w:rPr>
          <w:sz w:val="24"/>
          <w:szCs w:val="24"/>
        </w:rPr>
        <w:t xml:space="preserve"> own definition, and which </w:t>
      </w:r>
      <w:proofErr w:type="spellStart"/>
      <w:r w:rsidR="004237EA">
        <w:rPr>
          <w:sz w:val="24"/>
          <w:szCs w:val="24"/>
        </w:rPr>
        <w:t>Northpointe</w:t>
      </w:r>
      <w:proofErr w:type="spellEnd"/>
      <w:r w:rsidR="004237EA">
        <w:rPr>
          <w:sz w:val="24"/>
          <w:szCs w:val="24"/>
        </w:rPr>
        <w:t xml:space="preserve"> notably did not dispute</w:t>
      </w:r>
      <w:r w:rsidR="0014354E">
        <w:rPr>
          <w:sz w:val="24"/>
          <w:szCs w:val="24"/>
        </w:rPr>
        <w:t xml:space="preserve">: </w:t>
      </w:r>
      <w:r w:rsidR="0014354E" w:rsidRPr="0014354E">
        <w:rPr>
          <w:sz w:val="24"/>
          <w:szCs w:val="24"/>
        </w:rPr>
        <w:t>“</w:t>
      </w:r>
      <w:r w:rsidR="0014354E" w:rsidRPr="0014354E">
        <w:rPr>
          <w:color w:val="262626"/>
          <w:sz w:val="24"/>
          <w:szCs w:val="24"/>
        </w:rPr>
        <w:t>a criminal offense that resulted in a jail booking and took place after the crime for which the person was COMPAS scored.”</w:t>
      </w:r>
      <w:r w:rsidR="0014354E" w:rsidRPr="0014354E">
        <w:rPr>
          <w:rStyle w:val="FootnoteReference"/>
          <w:sz w:val="24"/>
          <w:szCs w:val="24"/>
        </w:rPr>
        <w:footnoteReference w:id="47"/>
      </w:r>
    </w:p>
    <w:p w14:paraId="66D0170A" w14:textId="60BCC263" w:rsidR="00327C64" w:rsidRPr="00C11B4F" w:rsidRDefault="00327C64">
      <w:pPr>
        <w:spacing w:line="480" w:lineRule="auto"/>
        <w:rPr>
          <w:sz w:val="24"/>
          <w:szCs w:val="24"/>
        </w:rPr>
      </w:pPr>
      <w:r>
        <w:rPr>
          <w:b/>
          <w:sz w:val="24"/>
          <w:szCs w:val="24"/>
        </w:rPr>
        <w:tab/>
      </w:r>
      <w:r>
        <w:rPr>
          <w:sz w:val="24"/>
          <w:szCs w:val="24"/>
        </w:rPr>
        <w:t>Throughout the following analysis, I use terms such as “race” and “gender” that carry amorphous meanings.  For my purposes, I assume the same definitions that are implicit in my dataset: that race is a categorical variable in which no person can be labelled more than one</w:t>
      </w:r>
      <w:r w:rsidR="00D36270">
        <w:rPr>
          <w:sz w:val="24"/>
          <w:szCs w:val="24"/>
        </w:rPr>
        <w:t xml:space="preserve"> (or, if they are, the multiracial labels are included in “Other”); </w:t>
      </w:r>
      <w:r w:rsidR="00D36270">
        <w:rPr>
          <w:sz w:val="24"/>
          <w:szCs w:val="24"/>
        </w:rPr>
        <w:lastRenderedPageBreak/>
        <w:t>that labels that are often considered to be separate from race (e.g. “Hispanic”) do in fact reflect a coherent, otherwise-identifiable category of people; and that gender is</w:t>
      </w:r>
      <w:r>
        <w:rPr>
          <w:sz w:val="24"/>
          <w:szCs w:val="24"/>
        </w:rPr>
        <w:t xml:space="preserve"> </w:t>
      </w:r>
      <w:r w:rsidR="00D36270">
        <w:rPr>
          <w:sz w:val="24"/>
          <w:szCs w:val="24"/>
        </w:rPr>
        <w:t xml:space="preserve">a </w:t>
      </w:r>
      <w:r>
        <w:rPr>
          <w:sz w:val="24"/>
          <w:szCs w:val="24"/>
        </w:rPr>
        <w:t xml:space="preserve">binary variable that does not </w:t>
      </w:r>
      <w:r w:rsidR="00D36270">
        <w:rPr>
          <w:sz w:val="24"/>
          <w:szCs w:val="24"/>
        </w:rPr>
        <w:t>change.  I also use the terms “Black” and “African-American” interchangeably (as I do with the terms “White” and “Caucasian”</w:t>
      </w:r>
      <w:r w:rsidR="00C11B4F">
        <w:rPr>
          <w:sz w:val="24"/>
          <w:szCs w:val="24"/>
        </w:rPr>
        <w:t>, and the terms “Sex” and “Gender”</w:t>
      </w:r>
      <w:r w:rsidR="00D36270">
        <w:rPr>
          <w:sz w:val="24"/>
          <w:szCs w:val="24"/>
        </w:rPr>
        <w:t xml:space="preserve">) throughout my analysis in order to mirror my source material. Each of these definitions is also assumed by both </w:t>
      </w:r>
      <w:proofErr w:type="spellStart"/>
      <w:r w:rsidR="00D36270">
        <w:rPr>
          <w:sz w:val="24"/>
          <w:szCs w:val="24"/>
        </w:rPr>
        <w:t>ProPublica</w:t>
      </w:r>
      <w:proofErr w:type="spellEnd"/>
      <w:r w:rsidR="00D36270">
        <w:rPr>
          <w:sz w:val="24"/>
          <w:szCs w:val="24"/>
        </w:rPr>
        <w:t xml:space="preserve"> and </w:t>
      </w:r>
      <w:proofErr w:type="spellStart"/>
      <w:r w:rsidR="00D36270">
        <w:rPr>
          <w:sz w:val="24"/>
          <w:szCs w:val="24"/>
        </w:rPr>
        <w:t>Northpointe</w:t>
      </w:r>
      <w:proofErr w:type="spellEnd"/>
      <w:r w:rsidR="00D36270">
        <w:rPr>
          <w:sz w:val="24"/>
          <w:szCs w:val="24"/>
        </w:rPr>
        <w:t xml:space="preserve">.  </w:t>
      </w:r>
    </w:p>
    <w:p w14:paraId="2979CDC3" w14:textId="7FD3D021" w:rsidR="00BE1AA3" w:rsidRPr="00B01068" w:rsidRDefault="007527E2" w:rsidP="00B01068">
      <w:pPr>
        <w:pStyle w:val="Heading2"/>
      </w:pPr>
      <w:bookmarkStart w:id="48" w:name="_Toc474069116"/>
      <w:bookmarkStart w:id="49" w:name="_Toc474069466"/>
      <w:bookmarkStart w:id="50" w:name="_Toc474099283"/>
      <w:bookmarkStart w:id="51" w:name="_Toc474101993"/>
      <w:r w:rsidRPr="00B01068">
        <w:t>Differences in Scor</w:t>
      </w:r>
      <w:bookmarkEnd w:id="48"/>
      <w:bookmarkEnd w:id="49"/>
      <w:r w:rsidR="004237EA">
        <w:t>ing</w:t>
      </w:r>
      <w:bookmarkEnd w:id="50"/>
      <w:bookmarkEnd w:id="51"/>
    </w:p>
    <w:p w14:paraId="0F959783" w14:textId="346E5234" w:rsidR="0006324B" w:rsidRPr="00DB4958" w:rsidRDefault="007E7103">
      <w:pPr>
        <w:spacing w:line="480" w:lineRule="auto"/>
        <w:jc w:val="both"/>
        <w:rPr>
          <w:sz w:val="24"/>
          <w:szCs w:val="24"/>
        </w:rPr>
      </w:pPr>
      <w:r w:rsidRPr="00DB4958">
        <w:rPr>
          <w:b/>
          <w:sz w:val="24"/>
          <w:szCs w:val="24"/>
        </w:rPr>
        <w:tab/>
      </w:r>
      <w:r w:rsidRPr="00DB4958">
        <w:rPr>
          <w:sz w:val="24"/>
          <w:szCs w:val="24"/>
        </w:rPr>
        <w:t>The initial and most intuitive way to look for bias in the recidivism risk algorithms is to see the diff</w:t>
      </w:r>
      <w:r w:rsidR="00327C64">
        <w:rPr>
          <w:sz w:val="24"/>
          <w:szCs w:val="24"/>
        </w:rPr>
        <w:t>erence in</w:t>
      </w:r>
      <w:r w:rsidR="007527E2">
        <w:rPr>
          <w:sz w:val="24"/>
          <w:szCs w:val="24"/>
        </w:rPr>
        <w:t xml:space="preserve"> the distribution of</w:t>
      </w:r>
      <w:r w:rsidR="00327C64">
        <w:rPr>
          <w:sz w:val="24"/>
          <w:szCs w:val="24"/>
        </w:rPr>
        <w:t xml:space="preserve"> scores for each group, visually</w:t>
      </w:r>
      <w:r w:rsidR="004B05BD">
        <w:rPr>
          <w:sz w:val="24"/>
          <w:szCs w:val="24"/>
        </w:rPr>
        <w:t xml:space="preserve"> c</w:t>
      </w:r>
      <w:r w:rsidR="00327C64">
        <w:rPr>
          <w:sz w:val="24"/>
          <w:szCs w:val="24"/>
        </w:rPr>
        <w:t>omparing them</w:t>
      </w:r>
      <w:r w:rsidR="004B05BD">
        <w:rPr>
          <w:sz w:val="24"/>
          <w:szCs w:val="24"/>
        </w:rPr>
        <w:t>.</w:t>
      </w:r>
      <w:r w:rsidR="00AA04D7">
        <w:rPr>
          <w:rStyle w:val="FootnoteReference"/>
          <w:sz w:val="24"/>
          <w:szCs w:val="24"/>
        </w:rPr>
        <w:footnoteReference w:id="48"/>
      </w:r>
      <w:r w:rsidR="00AA04D7">
        <w:rPr>
          <w:sz w:val="24"/>
          <w:szCs w:val="24"/>
        </w:rPr>
        <w:t xml:space="preserve"> The </w:t>
      </w:r>
      <w:r w:rsidR="00B93BDA">
        <w:rPr>
          <w:sz w:val="24"/>
          <w:szCs w:val="24"/>
        </w:rPr>
        <w:t xml:space="preserve">following charts show the distribution of </w:t>
      </w:r>
      <w:proofErr w:type="spellStart"/>
      <w:r w:rsidR="00B93BDA">
        <w:rPr>
          <w:sz w:val="24"/>
          <w:szCs w:val="24"/>
        </w:rPr>
        <w:t>decile</w:t>
      </w:r>
      <w:proofErr w:type="spellEnd"/>
      <w:r w:rsidR="00B93BDA">
        <w:rPr>
          <w:sz w:val="24"/>
          <w:szCs w:val="24"/>
        </w:rPr>
        <w:t xml:space="preserve"> scores presented to the judge at sentencing</w:t>
      </w:r>
      <w:r w:rsidR="00327C64">
        <w:rPr>
          <w:sz w:val="24"/>
          <w:szCs w:val="24"/>
        </w:rPr>
        <w:t>, broken down by race</w:t>
      </w:r>
      <w:r w:rsidR="00B93BDA">
        <w:rPr>
          <w:sz w:val="24"/>
          <w:szCs w:val="24"/>
        </w:rPr>
        <w:t xml:space="preserve">.  </w:t>
      </w:r>
    </w:p>
    <w:p w14:paraId="78E23D8D" w14:textId="70D49C7F" w:rsidR="0006324B" w:rsidRDefault="00EA23FB">
      <w:pPr>
        <w:spacing w:line="480" w:lineRule="auto"/>
        <w:jc w:val="both"/>
        <w:rPr>
          <w:sz w:val="24"/>
          <w:szCs w:val="24"/>
        </w:rPr>
      </w:pPr>
      <w:r w:rsidRPr="00EA23FB">
        <w:rPr>
          <w:noProof/>
          <w:sz w:val="24"/>
          <w:szCs w:val="24"/>
        </w:rPr>
        <w:drawing>
          <wp:inline distT="0" distB="0" distL="0" distR="0" wp14:anchorId="2784A2A8" wp14:editId="0DA04FEC">
            <wp:extent cx="5943600" cy="22796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79650"/>
                    </a:xfrm>
                    <a:prstGeom prst="rect">
                      <a:avLst/>
                    </a:prstGeom>
                  </pic:spPr>
                </pic:pic>
              </a:graphicData>
            </a:graphic>
          </wp:inline>
        </w:drawing>
      </w:r>
    </w:p>
    <w:p w14:paraId="043B684F" w14:textId="77777777" w:rsidR="00EA23FB" w:rsidRDefault="00EA23FB">
      <w:pPr>
        <w:spacing w:line="480" w:lineRule="auto"/>
        <w:jc w:val="both"/>
        <w:rPr>
          <w:sz w:val="24"/>
          <w:szCs w:val="24"/>
        </w:rPr>
      </w:pPr>
    </w:p>
    <w:p w14:paraId="761D46B5" w14:textId="49771827" w:rsidR="00EA23FB" w:rsidRDefault="00D36270">
      <w:pPr>
        <w:spacing w:line="480" w:lineRule="auto"/>
        <w:jc w:val="both"/>
        <w:rPr>
          <w:sz w:val="24"/>
          <w:szCs w:val="24"/>
        </w:rPr>
      </w:pPr>
      <w:r>
        <w:rPr>
          <w:sz w:val="24"/>
          <w:szCs w:val="24"/>
        </w:rPr>
        <w:lastRenderedPageBreak/>
        <w:t xml:space="preserve">Though </w:t>
      </w:r>
      <w:proofErr w:type="spellStart"/>
      <w:r>
        <w:rPr>
          <w:sz w:val="24"/>
          <w:szCs w:val="24"/>
        </w:rPr>
        <w:t>ProPublica</w:t>
      </w:r>
      <w:proofErr w:type="spellEnd"/>
      <w:r>
        <w:rPr>
          <w:sz w:val="24"/>
          <w:szCs w:val="24"/>
        </w:rPr>
        <w:t xml:space="preserve"> demonstrates the difference between Black and </w:t>
      </w:r>
      <w:r w:rsidR="007527E2">
        <w:rPr>
          <w:sz w:val="24"/>
          <w:szCs w:val="24"/>
        </w:rPr>
        <w:t>White defendants,</w:t>
      </w:r>
      <w:r w:rsidR="00327C64">
        <w:rPr>
          <w:sz w:val="24"/>
          <w:szCs w:val="24"/>
        </w:rPr>
        <w:t xml:space="preserve"> </w:t>
      </w:r>
      <w:r w:rsidR="007527E2">
        <w:rPr>
          <w:sz w:val="24"/>
          <w:szCs w:val="24"/>
        </w:rPr>
        <w:t>t</w:t>
      </w:r>
      <w:r w:rsidR="00EA23FB">
        <w:rPr>
          <w:sz w:val="24"/>
          <w:szCs w:val="24"/>
        </w:rPr>
        <w:t xml:space="preserve">his chart shows that other races, somewhat counterintuitively, have a similar distribution as white defendants.  </w:t>
      </w:r>
    </w:p>
    <w:p w14:paraId="07DC3C52" w14:textId="413BB5EC" w:rsidR="00EA23FB" w:rsidRDefault="00EA23FB">
      <w:pPr>
        <w:spacing w:line="480" w:lineRule="auto"/>
        <w:jc w:val="both"/>
        <w:rPr>
          <w:sz w:val="24"/>
          <w:szCs w:val="24"/>
        </w:rPr>
      </w:pPr>
      <w:r>
        <w:rPr>
          <w:sz w:val="24"/>
          <w:szCs w:val="24"/>
        </w:rPr>
        <w:tab/>
        <w:t xml:space="preserve">Breaking this </w:t>
      </w:r>
      <w:r w:rsidR="007527E2">
        <w:rPr>
          <w:sz w:val="24"/>
          <w:szCs w:val="24"/>
        </w:rPr>
        <w:t xml:space="preserve">analysis </w:t>
      </w:r>
      <w:r>
        <w:rPr>
          <w:sz w:val="24"/>
          <w:szCs w:val="24"/>
        </w:rPr>
        <w:t xml:space="preserve">down further, we can look at the distributions for each race that comprises the “other” category: Hispanic, Native American, </w:t>
      </w:r>
      <w:r w:rsidR="00BE1AA3">
        <w:rPr>
          <w:sz w:val="24"/>
          <w:szCs w:val="24"/>
        </w:rPr>
        <w:t xml:space="preserve">Asian </w:t>
      </w:r>
      <w:r>
        <w:rPr>
          <w:sz w:val="24"/>
          <w:szCs w:val="24"/>
        </w:rPr>
        <w:t xml:space="preserve">and Other.  </w:t>
      </w:r>
      <w:r w:rsidR="007527E2">
        <w:rPr>
          <w:sz w:val="24"/>
          <w:szCs w:val="24"/>
        </w:rPr>
        <w:t xml:space="preserve">Because of the differences in local demographics, there is a relatively small sample size for these groups, so in order to compensate, </w:t>
      </w:r>
      <w:r w:rsidR="00BE1AA3">
        <w:rPr>
          <w:sz w:val="24"/>
          <w:szCs w:val="24"/>
        </w:rPr>
        <w:t>I included Native American</w:t>
      </w:r>
      <w:r w:rsidR="007527E2">
        <w:rPr>
          <w:sz w:val="24"/>
          <w:szCs w:val="24"/>
        </w:rPr>
        <w:t>s</w:t>
      </w:r>
      <w:r w:rsidR="00BE1AA3">
        <w:rPr>
          <w:sz w:val="24"/>
          <w:szCs w:val="24"/>
        </w:rPr>
        <w:t xml:space="preserve"> in </w:t>
      </w:r>
      <w:r w:rsidR="007527E2">
        <w:rPr>
          <w:sz w:val="24"/>
          <w:szCs w:val="24"/>
        </w:rPr>
        <w:t>the “</w:t>
      </w:r>
      <w:r w:rsidR="00BE1AA3">
        <w:rPr>
          <w:sz w:val="24"/>
          <w:szCs w:val="24"/>
        </w:rPr>
        <w:t>Other</w:t>
      </w:r>
      <w:r w:rsidR="007527E2">
        <w:rPr>
          <w:sz w:val="24"/>
          <w:szCs w:val="24"/>
        </w:rPr>
        <w:t>” category</w:t>
      </w:r>
      <w:r w:rsidR="00BE1AA3">
        <w:rPr>
          <w:sz w:val="24"/>
          <w:szCs w:val="24"/>
        </w:rPr>
        <w:t xml:space="preserve"> and halved </w:t>
      </w:r>
      <w:r w:rsidR="004B1572">
        <w:rPr>
          <w:sz w:val="24"/>
          <w:szCs w:val="24"/>
        </w:rPr>
        <w:t xml:space="preserve">each of the </w:t>
      </w:r>
      <w:r w:rsidR="00BE1AA3">
        <w:rPr>
          <w:sz w:val="24"/>
          <w:szCs w:val="24"/>
        </w:rPr>
        <w:t xml:space="preserve">the </w:t>
      </w:r>
      <w:r w:rsidR="004B1572">
        <w:rPr>
          <w:sz w:val="24"/>
          <w:szCs w:val="24"/>
        </w:rPr>
        <w:t>y-</w:t>
      </w:r>
      <w:r w:rsidR="00BE1AA3">
        <w:rPr>
          <w:sz w:val="24"/>
          <w:szCs w:val="24"/>
        </w:rPr>
        <w:t>axes</w:t>
      </w:r>
      <w:r w:rsidR="004B1572">
        <w:rPr>
          <w:sz w:val="24"/>
          <w:szCs w:val="24"/>
        </w:rPr>
        <w:t xml:space="preserve"> (counts)</w:t>
      </w:r>
      <w:r w:rsidR="00BE1AA3">
        <w:rPr>
          <w:sz w:val="24"/>
          <w:szCs w:val="24"/>
        </w:rPr>
        <w:t>.</w:t>
      </w:r>
    </w:p>
    <w:p w14:paraId="694EE4D1" w14:textId="6F25328B" w:rsidR="00EA23FB" w:rsidRDefault="00BE1AA3">
      <w:pPr>
        <w:spacing w:line="480" w:lineRule="auto"/>
        <w:jc w:val="both"/>
        <w:rPr>
          <w:sz w:val="24"/>
          <w:szCs w:val="24"/>
        </w:rPr>
      </w:pPr>
      <w:r w:rsidRPr="00BE1AA3">
        <w:rPr>
          <w:noProof/>
          <w:sz w:val="24"/>
          <w:szCs w:val="24"/>
        </w:rPr>
        <w:drawing>
          <wp:inline distT="0" distB="0" distL="0" distR="0" wp14:anchorId="0110FBC8" wp14:editId="4CC682B3">
            <wp:extent cx="5943600" cy="2317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17115"/>
                    </a:xfrm>
                    <a:prstGeom prst="rect">
                      <a:avLst/>
                    </a:prstGeom>
                  </pic:spPr>
                </pic:pic>
              </a:graphicData>
            </a:graphic>
          </wp:inline>
        </w:drawing>
      </w:r>
    </w:p>
    <w:p w14:paraId="7CD718ED" w14:textId="5F3655FA" w:rsidR="007527E2" w:rsidRDefault="007527E2">
      <w:pPr>
        <w:spacing w:line="480" w:lineRule="auto"/>
        <w:jc w:val="both"/>
        <w:rPr>
          <w:sz w:val="24"/>
          <w:szCs w:val="24"/>
        </w:rPr>
      </w:pPr>
      <w:r>
        <w:rPr>
          <w:sz w:val="24"/>
          <w:szCs w:val="24"/>
        </w:rPr>
        <w:t>Each</w:t>
      </w:r>
      <w:r w:rsidR="00BE1AA3">
        <w:rPr>
          <w:sz w:val="24"/>
          <w:szCs w:val="24"/>
        </w:rPr>
        <w:t xml:space="preserve"> of these distributions seems to be very similar</w:t>
      </w:r>
      <w:r>
        <w:rPr>
          <w:sz w:val="24"/>
          <w:szCs w:val="24"/>
        </w:rPr>
        <w:t xml:space="preserve"> to each other</w:t>
      </w:r>
      <w:r w:rsidR="00BE1AA3">
        <w:rPr>
          <w:sz w:val="24"/>
          <w:szCs w:val="24"/>
        </w:rPr>
        <w:t xml:space="preserve">.  </w:t>
      </w:r>
      <w:r>
        <w:rPr>
          <w:sz w:val="24"/>
          <w:szCs w:val="24"/>
        </w:rPr>
        <w:t xml:space="preserve">They also seem to mirror the distribution of </w:t>
      </w:r>
      <w:proofErr w:type="spellStart"/>
      <w:r>
        <w:rPr>
          <w:sz w:val="24"/>
          <w:szCs w:val="24"/>
        </w:rPr>
        <w:t>decile</w:t>
      </w:r>
      <w:proofErr w:type="spellEnd"/>
      <w:r>
        <w:rPr>
          <w:sz w:val="24"/>
          <w:szCs w:val="24"/>
        </w:rPr>
        <w:t xml:space="preserve"> scores for white defendants.  </w:t>
      </w:r>
      <w:r w:rsidR="00BE1AA3">
        <w:rPr>
          <w:sz w:val="24"/>
          <w:szCs w:val="24"/>
        </w:rPr>
        <w:t>Ba</w:t>
      </w:r>
      <w:r w:rsidR="00327C64">
        <w:rPr>
          <w:sz w:val="24"/>
          <w:szCs w:val="24"/>
        </w:rPr>
        <w:t>sed on this, I will include an “other” category going forward in order to test the hypothesis that the algorithms are biased against black defendants and not against other races.</w:t>
      </w:r>
      <w:r>
        <w:rPr>
          <w:sz w:val="24"/>
          <w:szCs w:val="24"/>
        </w:rPr>
        <w:t xml:space="preserve">  Though a</w:t>
      </w:r>
      <w:r w:rsidR="00327C64">
        <w:rPr>
          <w:sz w:val="24"/>
          <w:szCs w:val="24"/>
        </w:rPr>
        <w:t>bsolutely inconclusive by themselves, these charts nonetheless suggest the hypothesis may be worthy of study.</w:t>
      </w:r>
    </w:p>
    <w:p w14:paraId="008B149D" w14:textId="05E15350" w:rsidR="00467237" w:rsidRDefault="004237EA">
      <w:pPr>
        <w:spacing w:line="480" w:lineRule="auto"/>
        <w:jc w:val="both"/>
        <w:rPr>
          <w:sz w:val="24"/>
          <w:szCs w:val="24"/>
        </w:rPr>
      </w:pPr>
      <w:r>
        <w:rPr>
          <w:sz w:val="24"/>
          <w:szCs w:val="24"/>
        </w:rPr>
        <w:lastRenderedPageBreak/>
        <w:tab/>
      </w:r>
      <w:r w:rsidR="00467237">
        <w:rPr>
          <w:sz w:val="24"/>
          <w:szCs w:val="24"/>
        </w:rPr>
        <w:t>This relationship also holds for violent recidivists, but is weaker.  The following charts show the same distributions as their counterparts above, but for violent recidivists:</w:t>
      </w:r>
    </w:p>
    <w:p w14:paraId="290FB42D" w14:textId="17E49627" w:rsidR="007D37F5" w:rsidRDefault="00655843">
      <w:pPr>
        <w:spacing w:line="480" w:lineRule="auto"/>
        <w:jc w:val="both"/>
        <w:rPr>
          <w:sz w:val="24"/>
          <w:szCs w:val="24"/>
        </w:rPr>
      </w:pPr>
      <w:r w:rsidRPr="00655843">
        <w:rPr>
          <w:noProof/>
          <w:sz w:val="24"/>
          <w:szCs w:val="24"/>
        </w:rPr>
        <w:drawing>
          <wp:inline distT="0" distB="0" distL="0" distR="0" wp14:anchorId="21424A9E" wp14:editId="61370C6D">
            <wp:extent cx="5943600" cy="20193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19300"/>
                    </a:xfrm>
                    <a:prstGeom prst="rect">
                      <a:avLst/>
                    </a:prstGeom>
                  </pic:spPr>
                </pic:pic>
              </a:graphicData>
            </a:graphic>
          </wp:inline>
        </w:drawing>
      </w:r>
    </w:p>
    <w:p w14:paraId="15826F37" w14:textId="4B291798" w:rsidR="00655843" w:rsidRDefault="00655843">
      <w:pPr>
        <w:spacing w:line="480" w:lineRule="auto"/>
        <w:jc w:val="both"/>
        <w:rPr>
          <w:sz w:val="24"/>
          <w:szCs w:val="24"/>
        </w:rPr>
      </w:pPr>
      <w:r w:rsidRPr="00655843">
        <w:rPr>
          <w:noProof/>
          <w:sz w:val="24"/>
          <w:szCs w:val="24"/>
        </w:rPr>
        <w:drawing>
          <wp:inline distT="0" distB="0" distL="0" distR="0" wp14:anchorId="027AFC23" wp14:editId="08722D76">
            <wp:extent cx="5943600" cy="1983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83740"/>
                    </a:xfrm>
                    <a:prstGeom prst="rect">
                      <a:avLst/>
                    </a:prstGeom>
                  </pic:spPr>
                </pic:pic>
              </a:graphicData>
            </a:graphic>
          </wp:inline>
        </w:drawing>
      </w:r>
    </w:p>
    <w:p w14:paraId="1A52EC16" w14:textId="493F03D3" w:rsidR="00D4276B" w:rsidRDefault="00655843">
      <w:pPr>
        <w:spacing w:line="480" w:lineRule="auto"/>
        <w:jc w:val="both"/>
        <w:rPr>
          <w:sz w:val="24"/>
          <w:szCs w:val="24"/>
        </w:rPr>
      </w:pPr>
      <w:r>
        <w:rPr>
          <w:sz w:val="24"/>
          <w:szCs w:val="24"/>
        </w:rPr>
        <w:tab/>
        <w:t xml:space="preserve">The most striking difference is between the two distributions for Black defendants.  The normal COMPAS score is an almost uniform distribution; the counts clearly decrease as the </w:t>
      </w:r>
      <w:proofErr w:type="spellStart"/>
      <w:r>
        <w:rPr>
          <w:sz w:val="24"/>
          <w:szCs w:val="24"/>
        </w:rPr>
        <w:t>decile</w:t>
      </w:r>
      <w:proofErr w:type="spellEnd"/>
      <w:r>
        <w:rPr>
          <w:sz w:val="24"/>
          <w:szCs w:val="24"/>
        </w:rPr>
        <w:t xml:space="preserve"> increases.  </w:t>
      </w:r>
    </w:p>
    <w:p w14:paraId="74A3CA63" w14:textId="4A98280F" w:rsidR="00B8476A" w:rsidRDefault="00B8476A">
      <w:pPr>
        <w:spacing w:line="480" w:lineRule="auto"/>
        <w:jc w:val="both"/>
        <w:rPr>
          <w:sz w:val="24"/>
          <w:szCs w:val="24"/>
        </w:rPr>
      </w:pPr>
      <w:r>
        <w:rPr>
          <w:sz w:val="24"/>
          <w:szCs w:val="24"/>
        </w:rPr>
        <w:tab/>
        <w:t xml:space="preserve">For gender, the distributions look </w:t>
      </w:r>
    </w:p>
    <w:p w14:paraId="7DA752D5" w14:textId="4A459719" w:rsidR="00D4276B" w:rsidRDefault="00D4276B">
      <w:pPr>
        <w:spacing w:line="480" w:lineRule="auto"/>
        <w:jc w:val="both"/>
        <w:rPr>
          <w:sz w:val="24"/>
          <w:szCs w:val="24"/>
        </w:rPr>
      </w:pPr>
      <w:r>
        <w:rPr>
          <w:sz w:val="24"/>
          <w:szCs w:val="24"/>
        </w:rPr>
        <w:tab/>
        <w:t xml:space="preserve">For a more scientific analysis, </w:t>
      </w:r>
      <w:proofErr w:type="spellStart"/>
      <w:r>
        <w:rPr>
          <w:sz w:val="24"/>
          <w:szCs w:val="24"/>
        </w:rPr>
        <w:t>ProPublica</w:t>
      </w:r>
      <w:proofErr w:type="spellEnd"/>
      <w:r>
        <w:rPr>
          <w:sz w:val="24"/>
          <w:szCs w:val="24"/>
        </w:rPr>
        <w:t xml:space="preserve"> uses a logistic regression.  I test theirs, and also use a bootstrapped student’s t-test to test differences.  </w:t>
      </w:r>
    </w:p>
    <w:p w14:paraId="5F8441C8" w14:textId="2AC3140E" w:rsidR="00655843" w:rsidRPr="004711DC" w:rsidRDefault="00D4276B" w:rsidP="004711DC">
      <w:pPr>
        <w:pStyle w:val="Heading3"/>
      </w:pPr>
      <w:bookmarkStart w:id="52" w:name="_Toc474099284"/>
      <w:bookmarkStart w:id="53" w:name="_Toc474101994"/>
      <w:r>
        <w:lastRenderedPageBreak/>
        <w:t>Bootstrapped T-test</w:t>
      </w:r>
      <w:bookmarkEnd w:id="52"/>
      <w:bookmarkEnd w:id="53"/>
    </w:p>
    <w:p w14:paraId="1D307506" w14:textId="77777777" w:rsidR="003418FF" w:rsidRDefault="004711DC" w:rsidP="00B01283">
      <w:pPr>
        <w:spacing w:line="480" w:lineRule="auto"/>
        <w:ind w:firstLine="720"/>
        <w:jc w:val="both"/>
        <w:rPr>
          <w:sz w:val="24"/>
          <w:szCs w:val="24"/>
        </w:rPr>
      </w:pPr>
      <w:r w:rsidRPr="004711DC">
        <w:rPr>
          <w:sz w:val="24"/>
          <w:szCs w:val="24"/>
        </w:rPr>
        <w:t xml:space="preserve">One common analysis method that </w:t>
      </w:r>
      <w:proofErr w:type="spellStart"/>
      <w:r w:rsidRPr="004711DC">
        <w:rPr>
          <w:sz w:val="24"/>
          <w:szCs w:val="24"/>
        </w:rPr>
        <w:t>ProPublica</w:t>
      </w:r>
      <w:proofErr w:type="spellEnd"/>
      <w:r w:rsidRPr="004711DC">
        <w:rPr>
          <w:sz w:val="24"/>
          <w:szCs w:val="24"/>
        </w:rPr>
        <w:t xml:space="preserve"> did not use was a bootstrapped t-test.  Though not useful for identifying differences independent of base-rate differences</w:t>
      </w:r>
      <w:r w:rsidR="00B01283">
        <w:rPr>
          <w:sz w:val="24"/>
          <w:szCs w:val="24"/>
        </w:rPr>
        <w:t xml:space="preserve"> (which was their stated goal)</w:t>
      </w:r>
      <w:r w:rsidRPr="004711DC">
        <w:rPr>
          <w:sz w:val="24"/>
          <w:szCs w:val="24"/>
        </w:rPr>
        <w:t xml:space="preserve">, it does well quantifying the difference between typical ratings of the groups involved.  </w:t>
      </w:r>
      <w:r w:rsidR="00B8476A">
        <w:rPr>
          <w:sz w:val="24"/>
          <w:szCs w:val="24"/>
        </w:rPr>
        <w:t xml:space="preserve">I ran this test with 100 subsamples of size 30, testing the differences in the subsamples’ means.  </w:t>
      </w:r>
    </w:p>
    <w:p w14:paraId="25684BAC" w14:textId="72307A11" w:rsidR="00467237" w:rsidRDefault="004711DC" w:rsidP="00B01283">
      <w:pPr>
        <w:spacing w:line="480" w:lineRule="auto"/>
        <w:ind w:firstLine="720"/>
        <w:jc w:val="both"/>
        <w:rPr>
          <w:sz w:val="24"/>
          <w:szCs w:val="24"/>
        </w:rPr>
      </w:pPr>
      <w:r>
        <w:rPr>
          <w:sz w:val="24"/>
          <w:szCs w:val="24"/>
        </w:rPr>
        <w:t xml:space="preserve">Appendix A shows the outputs of </w:t>
      </w:r>
      <w:r w:rsidR="00B01283">
        <w:rPr>
          <w:sz w:val="24"/>
          <w:szCs w:val="24"/>
        </w:rPr>
        <w:t xml:space="preserve">running this test between each category.  There are caveats to acknowledge before interpreting this test.  First, despite the </w:t>
      </w:r>
      <w:r w:rsidR="006F1631">
        <w:rPr>
          <w:sz w:val="24"/>
          <w:szCs w:val="24"/>
        </w:rPr>
        <w:t xml:space="preserve">one </w:t>
      </w:r>
      <w:r w:rsidR="00B01283">
        <w:rPr>
          <w:sz w:val="24"/>
          <w:szCs w:val="24"/>
        </w:rPr>
        <w:t>hundred bootstrapped samples</w:t>
      </w:r>
      <w:r w:rsidR="006F1631">
        <w:rPr>
          <w:sz w:val="24"/>
          <w:szCs w:val="24"/>
        </w:rPr>
        <w:t xml:space="preserve"> and central limit theorem</w:t>
      </w:r>
      <w:r w:rsidR="00B01283">
        <w:rPr>
          <w:sz w:val="24"/>
          <w:szCs w:val="24"/>
        </w:rPr>
        <w:t xml:space="preserve">, the distributions are only </w:t>
      </w:r>
      <w:r w:rsidR="006F1631">
        <w:rPr>
          <w:sz w:val="24"/>
          <w:szCs w:val="24"/>
        </w:rPr>
        <w:t>vaguely</w:t>
      </w:r>
      <w:r w:rsidR="00B01283">
        <w:rPr>
          <w:sz w:val="24"/>
          <w:szCs w:val="24"/>
        </w:rPr>
        <w:t xml:space="preserve"> normal (though the results change little when the bootstrap sampling parameters are dramatically increased</w:t>
      </w:r>
      <w:r w:rsidR="006F1631">
        <w:rPr>
          <w:sz w:val="24"/>
          <w:szCs w:val="24"/>
        </w:rPr>
        <w:t xml:space="preserve"> to one thousand</w:t>
      </w:r>
      <w:r w:rsidR="003418FF">
        <w:rPr>
          <w:sz w:val="24"/>
          <w:szCs w:val="24"/>
        </w:rPr>
        <w:t>, and the other four assumptions of the t-test are met</w:t>
      </w:r>
      <w:r w:rsidR="00B01283">
        <w:rPr>
          <w:sz w:val="24"/>
          <w:szCs w:val="24"/>
        </w:rPr>
        <w:t>).  Second, the sc</w:t>
      </w:r>
      <w:r w:rsidR="006F1631">
        <w:rPr>
          <w:sz w:val="24"/>
          <w:szCs w:val="24"/>
        </w:rPr>
        <w:t xml:space="preserve">ores are different when the tests are run the opposite way because the bootstrapped samples are randomly sampled again using a following seed. </w:t>
      </w:r>
    </w:p>
    <w:p w14:paraId="7576F1F3" w14:textId="416190D8" w:rsidR="006F1631" w:rsidRDefault="006F1631" w:rsidP="00B01283">
      <w:pPr>
        <w:spacing w:line="480" w:lineRule="auto"/>
        <w:ind w:firstLine="720"/>
        <w:jc w:val="both"/>
        <w:rPr>
          <w:sz w:val="24"/>
          <w:szCs w:val="24"/>
        </w:rPr>
      </w:pPr>
      <w:r>
        <w:rPr>
          <w:sz w:val="24"/>
          <w:szCs w:val="24"/>
        </w:rPr>
        <w:t xml:space="preserve">The </w:t>
      </w:r>
      <w:r w:rsidR="00B8476A">
        <w:rPr>
          <w:sz w:val="24"/>
          <w:szCs w:val="24"/>
        </w:rPr>
        <w:t xml:space="preserve">large number of significant </w:t>
      </w:r>
      <w:r>
        <w:rPr>
          <w:sz w:val="24"/>
          <w:szCs w:val="24"/>
        </w:rPr>
        <w:t xml:space="preserve">results of this test indicate that </w:t>
      </w:r>
      <w:r w:rsidR="00B8476A">
        <w:rPr>
          <w:sz w:val="24"/>
          <w:szCs w:val="24"/>
        </w:rPr>
        <w:t xml:space="preserve">there are substantial differences between the scores of different racial groups.  This is generally unsurprising: in reality, there are often large disparities between the arrest rates of different racial groups.  </w:t>
      </w:r>
    </w:p>
    <w:p w14:paraId="214B89D2" w14:textId="28899ACD" w:rsidR="003418FF" w:rsidRDefault="003418FF" w:rsidP="003418FF">
      <w:pPr>
        <w:spacing w:line="480" w:lineRule="auto"/>
        <w:ind w:firstLine="720"/>
        <w:jc w:val="both"/>
        <w:rPr>
          <w:sz w:val="24"/>
          <w:szCs w:val="24"/>
        </w:rPr>
      </w:pPr>
      <w:r>
        <w:rPr>
          <w:sz w:val="24"/>
          <w:szCs w:val="24"/>
        </w:rPr>
        <w:t>When the same test is run for gender, we get the following output:</w:t>
      </w:r>
    </w:p>
    <w:tbl>
      <w:tblPr>
        <w:tblStyle w:val="TableGrid"/>
        <w:tblW w:w="0" w:type="auto"/>
        <w:tblLook w:val="04A0" w:firstRow="1" w:lastRow="0" w:firstColumn="1" w:lastColumn="0" w:noHBand="0" w:noVBand="1"/>
      </w:tblPr>
      <w:tblGrid>
        <w:gridCol w:w="1915"/>
        <w:gridCol w:w="1915"/>
        <w:gridCol w:w="1915"/>
        <w:gridCol w:w="1915"/>
        <w:gridCol w:w="1916"/>
      </w:tblGrid>
      <w:tr w:rsidR="003418FF" w14:paraId="57B2DAB4" w14:textId="77777777" w:rsidTr="003418FF">
        <w:tc>
          <w:tcPr>
            <w:tcW w:w="1915" w:type="dxa"/>
          </w:tcPr>
          <w:p w14:paraId="3D06728E" w14:textId="77777777" w:rsidR="003418FF" w:rsidRDefault="003418FF" w:rsidP="003418FF">
            <w:pPr>
              <w:rPr>
                <w:sz w:val="24"/>
                <w:szCs w:val="24"/>
              </w:rPr>
            </w:pPr>
          </w:p>
          <w:p w14:paraId="42AEF050" w14:textId="74D8322E" w:rsidR="003418FF" w:rsidRDefault="003418FF" w:rsidP="003418FF">
            <w:pPr>
              <w:rPr>
                <w:sz w:val="24"/>
                <w:szCs w:val="24"/>
              </w:rPr>
            </w:pPr>
            <w:r>
              <w:rPr>
                <w:sz w:val="24"/>
                <w:szCs w:val="24"/>
              </w:rPr>
              <w:t>Sex1</w:t>
            </w:r>
          </w:p>
        </w:tc>
        <w:tc>
          <w:tcPr>
            <w:tcW w:w="1915" w:type="dxa"/>
          </w:tcPr>
          <w:p w14:paraId="661E8CA5" w14:textId="77777777" w:rsidR="003418FF" w:rsidRDefault="003418FF" w:rsidP="003418FF">
            <w:pPr>
              <w:rPr>
                <w:sz w:val="24"/>
                <w:szCs w:val="24"/>
              </w:rPr>
            </w:pPr>
          </w:p>
          <w:p w14:paraId="4C45F3A6" w14:textId="250A0DDE" w:rsidR="003418FF" w:rsidRDefault="003418FF" w:rsidP="003418FF">
            <w:pPr>
              <w:rPr>
                <w:sz w:val="24"/>
                <w:szCs w:val="24"/>
              </w:rPr>
            </w:pPr>
            <w:r>
              <w:rPr>
                <w:sz w:val="24"/>
                <w:szCs w:val="24"/>
              </w:rPr>
              <w:t>Sex2</w:t>
            </w:r>
          </w:p>
        </w:tc>
        <w:tc>
          <w:tcPr>
            <w:tcW w:w="1915" w:type="dxa"/>
          </w:tcPr>
          <w:p w14:paraId="3B65788B" w14:textId="77777777" w:rsidR="003418FF" w:rsidRDefault="003418FF" w:rsidP="003418FF">
            <w:pPr>
              <w:rPr>
                <w:sz w:val="24"/>
                <w:szCs w:val="24"/>
              </w:rPr>
            </w:pPr>
          </w:p>
          <w:p w14:paraId="32A0F5D5" w14:textId="0DC2BA92" w:rsidR="003418FF" w:rsidRDefault="003418FF" w:rsidP="003418FF">
            <w:pPr>
              <w:rPr>
                <w:sz w:val="24"/>
                <w:szCs w:val="24"/>
              </w:rPr>
            </w:pPr>
            <w:r>
              <w:rPr>
                <w:sz w:val="24"/>
                <w:szCs w:val="24"/>
              </w:rPr>
              <w:t>P-value</w:t>
            </w:r>
          </w:p>
        </w:tc>
        <w:tc>
          <w:tcPr>
            <w:tcW w:w="1915" w:type="dxa"/>
          </w:tcPr>
          <w:p w14:paraId="3ECE46DC" w14:textId="77777777" w:rsidR="003418FF" w:rsidRDefault="003418FF" w:rsidP="003418FF">
            <w:pPr>
              <w:rPr>
                <w:sz w:val="24"/>
                <w:szCs w:val="24"/>
              </w:rPr>
            </w:pPr>
          </w:p>
          <w:p w14:paraId="6403ADA4" w14:textId="027C1A02" w:rsidR="003418FF" w:rsidRDefault="003418FF" w:rsidP="003418FF">
            <w:pPr>
              <w:rPr>
                <w:sz w:val="24"/>
                <w:szCs w:val="24"/>
              </w:rPr>
            </w:pPr>
            <w:r>
              <w:rPr>
                <w:sz w:val="24"/>
                <w:szCs w:val="24"/>
              </w:rPr>
              <w:t>Lower CI</w:t>
            </w:r>
          </w:p>
        </w:tc>
        <w:tc>
          <w:tcPr>
            <w:tcW w:w="1916" w:type="dxa"/>
          </w:tcPr>
          <w:p w14:paraId="0A814203" w14:textId="77777777" w:rsidR="003418FF" w:rsidRDefault="003418FF" w:rsidP="003418FF">
            <w:pPr>
              <w:rPr>
                <w:sz w:val="24"/>
                <w:szCs w:val="24"/>
              </w:rPr>
            </w:pPr>
          </w:p>
          <w:p w14:paraId="7C294E6E" w14:textId="6DFE5D38" w:rsidR="003418FF" w:rsidRDefault="003418FF" w:rsidP="003418FF">
            <w:pPr>
              <w:rPr>
                <w:sz w:val="24"/>
                <w:szCs w:val="24"/>
              </w:rPr>
            </w:pPr>
            <w:r>
              <w:rPr>
                <w:sz w:val="24"/>
                <w:szCs w:val="24"/>
              </w:rPr>
              <w:t>Upper CI</w:t>
            </w:r>
          </w:p>
        </w:tc>
      </w:tr>
      <w:tr w:rsidR="003418FF" w14:paraId="34C7ECE7" w14:textId="77777777" w:rsidTr="003418FF">
        <w:trPr>
          <w:trHeight w:val="233"/>
        </w:trPr>
        <w:tc>
          <w:tcPr>
            <w:tcW w:w="1915" w:type="dxa"/>
          </w:tcPr>
          <w:p w14:paraId="575D07B9" w14:textId="77777777" w:rsidR="003418FF" w:rsidRDefault="003418FF" w:rsidP="003418FF">
            <w:pPr>
              <w:rPr>
                <w:sz w:val="24"/>
                <w:szCs w:val="24"/>
              </w:rPr>
            </w:pPr>
          </w:p>
          <w:p w14:paraId="037D1844" w14:textId="3773FFAC" w:rsidR="003418FF" w:rsidRDefault="003418FF" w:rsidP="003418FF">
            <w:pPr>
              <w:rPr>
                <w:sz w:val="24"/>
                <w:szCs w:val="24"/>
              </w:rPr>
            </w:pPr>
            <w:r>
              <w:rPr>
                <w:sz w:val="24"/>
                <w:szCs w:val="24"/>
              </w:rPr>
              <w:t>Female</w:t>
            </w:r>
          </w:p>
        </w:tc>
        <w:tc>
          <w:tcPr>
            <w:tcW w:w="1915" w:type="dxa"/>
          </w:tcPr>
          <w:p w14:paraId="1D3A0EF8" w14:textId="77777777" w:rsidR="003418FF" w:rsidRDefault="003418FF" w:rsidP="003418FF">
            <w:pPr>
              <w:rPr>
                <w:sz w:val="24"/>
                <w:szCs w:val="24"/>
              </w:rPr>
            </w:pPr>
          </w:p>
          <w:p w14:paraId="71189941" w14:textId="7A4E4E27" w:rsidR="003418FF" w:rsidRDefault="003418FF" w:rsidP="003418FF">
            <w:pPr>
              <w:rPr>
                <w:sz w:val="24"/>
                <w:szCs w:val="24"/>
              </w:rPr>
            </w:pPr>
            <w:r>
              <w:rPr>
                <w:sz w:val="24"/>
                <w:szCs w:val="24"/>
              </w:rPr>
              <w:t>Male</w:t>
            </w:r>
          </w:p>
        </w:tc>
        <w:tc>
          <w:tcPr>
            <w:tcW w:w="1915" w:type="dxa"/>
          </w:tcPr>
          <w:p w14:paraId="192E387F" w14:textId="77777777" w:rsidR="003418FF" w:rsidRDefault="003418FF" w:rsidP="003418FF">
            <w:pPr>
              <w:rPr>
                <w:sz w:val="24"/>
                <w:szCs w:val="24"/>
              </w:rPr>
            </w:pPr>
          </w:p>
          <w:p w14:paraId="57BC476D" w14:textId="23A78846" w:rsidR="003418FF" w:rsidRDefault="003418FF" w:rsidP="003418FF">
            <w:pPr>
              <w:rPr>
                <w:sz w:val="24"/>
                <w:szCs w:val="24"/>
              </w:rPr>
            </w:pPr>
            <w:r w:rsidRPr="003418FF">
              <w:rPr>
                <w:sz w:val="24"/>
                <w:szCs w:val="24"/>
              </w:rPr>
              <w:t>8.951e-10</w:t>
            </w:r>
          </w:p>
        </w:tc>
        <w:tc>
          <w:tcPr>
            <w:tcW w:w="1915" w:type="dxa"/>
          </w:tcPr>
          <w:p w14:paraId="4F1FFCB3" w14:textId="77777777" w:rsidR="003418FF" w:rsidRDefault="003418FF" w:rsidP="003418FF">
            <w:pPr>
              <w:rPr>
                <w:sz w:val="24"/>
                <w:szCs w:val="24"/>
              </w:rPr>
            </w:pPr>
          </w:p>
          <w:p w14:paraId="6D0D0154" w14:textId="6D23A232" w:rsidR="003418FF" w:rsidRDefault="003418FF" w:rsidP="003418FF">
            <w:pPr>
              <w:rPr>
                <w:sz w:val="24"/>
                <w:szCs w:val="24"/>
              </w:rPr>
            </w:pPr>
            <w:r>
              <w:rPr>
                <w:sz w:val="24"/>
                <w:szCs w:val="24"/>
              </w:rPr>
              <w:t>0.3421959</w:t>
            </w:r>
          </w:p>
        </w:tc>
        <w:tc>
          <w:tcPr>
            <w:tcW w:w="1916" w:type="dxa"/>
          </w:tcPr>
          <w:p w14:paraId="1BCE29A2" w14:textId="77777777" w:rsidR="003418FF" w:rsidRDefault="003418FF" w:rsidP="003418FF">
            <w:pPr>
              <w:rPr>
                <w:sz w:val="24"/>
                <w:szCs w:val="24"/>
              </w:rPr>
            </w:pPr>
          </w:p>
          <w:p w14:paraId="26F8E077" w14:textId="0B123DEC" w:rsidR="003418FF" w:rsidRDefault="003418FF" w:rsidP="003418FF">
            <w:pPr>
              <w:rPr>
                <w:sz w:val="24"/>
                <w:szCs w:val="24"/>
              </w:rPr>
            </w:pPr>
            <w:r>
              <w:rPr>
                <w:sz w:val="24"/>
                <w:szCs w:val="24"/>
              </w:rPr>
              <w:t>0.6438041</w:t>
            </w:r>
          </w:p>
        </w:tc>
      </w:tr>
    </w:tbl>
    <w:p w14:paraId="651F5A1E" w14:textId="796BEC96" w:rsidR="00B8476A" w:rsidRDefault="003418FF" w:rsidP="003418FF">
      <w:pPr>
        <w:spacing w:line="480" w:lineRule="auto"/>
        <w:jc w:val="both"/>
        <w:rPr>
          <w:sz w:val="24"/>
          <w:szCs w:val="24"/>
        </w:rPr>
      </w:pPr>
      <w:r>
        <w:rPr>
          <w:sz w:val="24"/>
          <w:szCs w:val="24"/>
        </w:rPr>
        <w:tab/>
      </w:r>
    </w:p>
    <w:p w14:paraId="36F72AEA" w14:textId="127A8A2E" w:rsidR="00B8476A" w:rsidRDefault="00F64F9D" w:rsidP="00F64F9D">
      <w:pPr>
        <w:spacing w:line="480" w:lineRule="auto"/>
        <w:jc w:val="both"/>
        <w:rPr>
          <w:sz w:val="24"/>
          <w:szCs w:val="24"/>
        </w:rPr>
      </w:pPr>
      <w:r>
        <w:rPr>
          <w:sz w:val="24"/>
          <w:szCs w:val="24"/>
        </w:rPr>
        <w:t xml:space="preserve">The low p-value and greater-than-zero lower confidence interval suggests that men are more likely to be given a higher COMPAS score than women.  </w:t>
      </w:r>
      <w:r w:rsidR="003418FF">
        <w:rPr>
          <w:sz w:val="24"/>
          <w:szCs w:val="24"/>
        </w:rPr>
        <w:t xml:space="preserve"> </w:t>
      </w:r>
    </w:p>
    <w:p w14:paraId="18237FC9" w14:textId="06072AA5" w:rsidR="0069680D" w:rsidRDefault="00F64F9D" w:rsidP="0069680D">
      <w:pPr>
        <w:pStyle w:val="Heading3"/>
      </w:pPr>
      <w:bookmarkStart w:id="54" w:name="_Toc474099285"/>
      <w:bookmarkStart w:id="55" w:name="_Toc474101995"/>
      <w:r>
        <w:lastRenderedPageBreak/>
        <w:t>Logistic Regression</w:t>
      </w:r>
      <w:bookmarkEnd w:id="54"/>
      <w:bookmarkEnd w:id="55"/>
    </w:p>
    <w:p w14:paraId="40B1214E" w14:textId="7A20DF58" w:rsidR="00C32EBC" w:rsidRDefault="0069680D" w:rsidP="00324F74">
      <w:pPr>
        <w:spacing w:line="480" w:lineRule="auto"/>
        <w:rPr>
          <w:sz w:val="24"/>
          <w:szCs w:val="24"/>
        </w:rPr>
      </w:pPr>
      <w:r>
        <w:rPr>
          <w:sz w:val="24"/>
          <w:szCs w:val="24"/>
        </w:rPr>
        <w:tab/>
        <w:t xml:space="preserve">Rather than t-tests, </w:t>
      </w:r>
      <w:proofErr w:type="spellStart"/>
      <w:r>
        <w:rPr>
          <w:sz w:val="24"/>
          <w:szCs w:val="24"/>
        </w:rPr>
        <w:t>ProPublica</w:t>
      </w:r>
      <w:proofErr w:type="spellEnd"/>
      <w:r>
        <w:rPr>
          <w:sz w:val="24"/>
          <w:szCs w:val="24"/>
        </w:rPr>
        <w:t xml:space="preserve"> relied rather heavily on </w:t>
      </w:r>
      <w:r w:rsidR="00CF3BF7">
        <w:rPr>
          <w:sz w:val="24"/>
          <w:szCs w:val="24"/>
        </w:rPr>
        <w:t>l</w:t>
      </w:r>
      <w:r w:rsidR="00370BFA">
        <w:rPr>
          <w:sz w:val="24"/>
          <w:szCs w:val="24"/>
        </w:rPr>
        <w:t>ogistic regressions to show the differences in</w:t>
      </w:r>
      <w:r w:rsidR="00C32EBC">
        <w:rPr>
          <w:sz w:val="24"/>
          <w:szCs w:val="24"/>
        </w:rPr>
        <w:t xml:space="preserve"> scores for race.  </w:t>
      </w:r>
      <w:r w:rsidR="00370BFA">
        <w:rPr>
          <w:sz w:val="24"/>
          <w:szCs w:val="24"/>
        </w:rPr>
        <w:t xml:space="preserve"> </w:t>
      </w:r>
      <w:r w:rsidR="00C32EBC">
        <w:rPr>
          <w:sz w:val="24"/>
          <w:szCs w:val="24"/>
        </w:rPr>
        <w:t xml:space="preserve">They note in their technical rebuttal to </w:t>
      </w:r>
      <w:proofErr w:type="spellStart"/>
      <w:r w:rsidR="00C32EBC">
        <w:rPr>
          <w:sz w:val="24"/>
          <w:szCs w:val="24"/>
        </w:rPr>
        <w:t>Northpointe’s</w:t>
      </w:r>
      <w:proofErr w:type="spellEnd"/>
      <w:r w:rsidR="00C32EBC">
        <w:rPr>
          <w:sz w:val="24"/>
          <w:szCs w:val="24"/>
        </w:rPr>
        <w:t xml:space="preserve"> critique that it, along with the likelihood ratios they calculate, is useful for analysis of risk independent of the base rate.  </w:t>
      </w:r>
    </w:p>
    <w:p w14:paraId="20BFE343" w14:textId="7C7E3C9B" w:rsidR="00B529AF" w:rsidRPr="00B529AF" w:rsidRDefault="00203ACC" w:rsidP="00B529AF">
      <w:pPr>
        <w:pStyle w:val="Heading4"/>
      </w:pPr>
      <w:r>
        <w:t>Redefinition of Dependent Variable</w:t>
      </w:r>
    </w:p>
    <w:p w14:paraId="5A252C6D" w14:textId="7C278CF2" w:rsidR="00203ACC" w:rsidRDefault="00203ACC" w:rsidP="00324F74">
      <w:pPr>
        <w:spacing w:line="480" w:lineRule="auto"/>
        <w:ind w:firstLine="720"/>
        <w:rPr>
          <w:sz w:val="24"/>
          <w:szCs w:val="24"/>
        </w:rPr>
      </w:pPr>
      <w:r>
        <w:rPr>
          <w:sz w:val="24"/>
          <w:szCs w:val="24"/>
        </w:rPr>
        <w:t xml:space="preserve">One design decision they made based off of </w:t>
      </w:r>
      <w:proofErr w:type="spellStart"/>
      <w:r>
        <w:rPr>
          <w:sz w:val="24"/>
          <w:szCs w:val="24"/>
        </w:rPr>
        <w:t>Northpointe’s</w:t>
      </w:r>
      <w:proofErr w:type="spellEnd"/>
      <w:r>
        <w:rPr>
          <w:sz w:val="24"/>
          <w:szCs w:val="24"/>
        </w:rPr>
        <w:t xml:space="preserve"> instructions to judges was to group together the “Medium” and “High” risk defendants as being ranked “</w:t>
      </w:r>
      <w:proofErr w:type="spellStart"/>
      <w:r>
        <w:rPr>
          <w:sz w:val="24"/>
          <w:szCs w:val="24"/>
        </w:rPr>
        <w:t>HighRisk</w:t>
      </w:r>
      <w:proofErr w:type="spellEnd"/>
      <w:r>
        <w:rPr>
          <w:sz w:val="24"/>
          <w:szCs w:val="24"/>
        </w:rPr>
        <w:t xml:space="preserve">” (as </w:t>
      </w:r>
      <w:proofErr w:type="spellStart"/>
      <w:r>
        <w:rPr>
          <w:sz w:val="24"/>
          <w:szCs w:val="24"/>
        </w:rPr>
        <w:t>ProPublica</w:t>
      </w:r>
      <w:proofErr w:type="spellEnd"/>
      <w:r>
        <w:rPr>
          <w:sz w:val="24"/>
          <w:szCs w:val="24"/>
        </w:rPr>
        <w:t xml:space="preserve"> labels it), and only using the defendants labelled “Low” risk in the “</w:t>
      </w:r>
      <w:proofErr w:type="spellStart"/>
      <w:r>
        <w:rPr>
          <w:sz w:val="24"/>
          <w:szCs w:val="24"/>
        </w:rPr>
        <w:t>LowRisk</w:t>
      </w:r>
      <w:proofErr w:type="spellEnd"/>
      <w:r>
        <w:rPr>
          <w:sz w:val="24"/>
          <w:szCs w:val="24"/>
        </w:rPr>
        <w:t xml:space="preserve">” variable.  Though not necessarily wrong, it does mean that </w:t>
      </w:r>
      <w:r w:rsidR="00B529AF">
        <w:rPr>
          <w:sz w:val="24"/>
          <w:szCs w:val="24"/>
        </w:rPr>
        <w:t xml:space="preserve">changing this </w:t>
      </w:r>
      <w:r>
        <w:rPr>
          <w:sz w:val="24"/>
          <w:szCs w:val="24"/>
        </w:rPr>
        <w:t>design decision</w:t>
      </w:r>
      <w:r w:rsidR="00B529AF">
        <w:rPr>
          <w:sz w:val="24"/>
          <w:szCs w:val="24"/>
        </w:rPr>
        <w:t xml:space="preserve"> </w:t>
      </w:r>
      <w:r>
        <w:rPr>
          <w:sz w:val="24"/>
          <w:szCs w:val="24"/>
        </w:rPr>
        <w:t>could yield different results.</w:t>
      </w:r>
      <w:r w:rsidR="00B529AF">
        <w:rPr>
          <w:sz w:val="24"/>
          <w:szCs w:val="24"/>
        </w:rPr>
        <w:t xml:space="preserve"> I therefore </w:t>
      </w:r>
      <w:proofErr w:type="spellStart"/>
      <w:r w:rsidR="00B529AF">
        <w:rPr>
          <w:sz w:val="24"/>
          <w:szCs w:val="24"/>
        </w:rPr>
        <w:t>tryu</w:t>
      </w:r>
      <w:proofErr w:type="spellEnd"/>
      <w:r w:rsidR="00B529AF">
        <w:rPr>
          <w:sz w:val="24"/>
          <w:szCs w:val="24"/>
        </w:rPr>
        <w:t xml:space="preserve"> three changes that could impact the analysis: first, combining medium-risk defendants with low-risk defendants, rather than high-risk ones; second, using the </w:t>
      </w:r>
      <w:proofErr w:type="spellStart"/>
      <w:r w:rsidR="00B529AF">
        <w:rPr>
          <w:sz w:val="24"/>
          <w:szCs w:val="24"/>
        </w:rPr>
        <w:t>decile</w:t>
      </w:r>
      <w:proofErr w:type="spellEnd"/>
      <w:r w:rsidR="00B529AF">
        <w:rPr>
          <w:sz w:val="24"/>
          <w:szCs w:val="24"/>
        </w:rPr>
        <w:t xml:space="preserve"> scores to simply split the defendants into high- and low- risk categories based on the midpoint between them (i.e. </w:t>
      </w:r>
      <w:proofErr w:type="spellStart"/>
      <w:r w:rsidR="00B529AF">
        <w:rPr>
          <w:sz w:val="24"/>
          <w:szCs w:val="24"/>
        </w:rPr>
        <w:t>decile</w:t>
      </w:r>
      <w:proofErr w:type="spellEnd"/>
      <w:r w:rsidR="00B529AF">
        <w:rPr>
          <w:sz w:val="24"/>
          <w:szCs w:val="24"/>
        </w:rPr>
        <w:t xml:space="preserve"> 5); and third, excluding medium-risk defendants entirely.</w:t>
      </w:r>
    </w:p>
    <w:p w14:paraId="63448E5F" w14:textId="77782E34" w:rsidR="00324F74" w:rsidRDefault="00B529AF" w:rsidP="00324F74">
      <w:pPr>
        <w:spacing w:line="480" w:lineRule="auto"/>
        <w:ind w:firstLine="720"/>
        <w:rPr>
          <w:sz w:val="24"/>
          <w:szCs w:val="24"/>
        </w:rPr>
      </w:pPr>
      <w:r>
        <w:rPr>
          <w:sz w:val="24"/>
          <w:szCs w:val="24"/>
        </w:rPr>
        <w:t>For the first change, t</w:t>
      </w:r>
      <w:r w:rsidR="00324F74">
        <w:rPr>
          <w:sz w:val="24"/>
          <w:szCs w:val="24"/>
        </w:rPr>
        <w:t xml:space="preserve">he </w:t>
      </w:r>
      <w:r>
        <w:rPr>
          <w:sz w:val="24"/>
          <w:szCs w:val="24"/>
        </w:rPr>
        <w:t xml:space="preserve">coefficients </w:t>
      </w:r>
      <w:r w:rsidR="00324F74">
        <w:rPr>
          <w:sz w:val="24"/>
          <w:szCs w:val="24"/>
        </w:rPr>
        <w:t>of the regressions for both n</w:t>
      </w:r>
      <w:r>
        <w:rPr>
          <w:sz w:val="24"/>
          <w:szCs w:val="24"/>
        </w:rPr>
        <w:t>ormal and violent recidivists are</w:t>
      </w:r>
      <w:r w:rsidR="00324F74">
        <w:rPr>
          <w:sz w:val="24"/>
          <w:szCs w:val="24"/>
        </w:rPr>
        <w:t xml:space="preserve"> included in Appendix B.  The regression coefficients indicate that, across all races and genders, the results change very little based on the redefinition.  That said, one thing that does change is the relative strength of the “priors” and “crime factor” coefficients.  They both reduce relative to the coefficients of other variables, suggesting that race is even more important of a factor relative to the severity of the crime and prior convictions for high-risk individuals. </w:t>
      </w:r>
    </w:p>
    <w:p w14:paraId="4CC33004" w14:textId="7C5ACFB5" w:rsidR="00B529AF" w:rsidRDefault="00B529AF" w:rsidP="00324F74">
      <w:pPr>
        <w:spacing w:line="480" w:lineRule="auto"/>
        <w:ind w:firstLine="720"/>
        <w:rPr>
          <w:sz w:val="24"/>
          <w:szCs w:val="24"/>
        </w:rPr>
      </w:pPr>
      <w:r>
        <w:rPr>
          <w:sz w:val="24"/>
          <w:szCs w:val="24"/>
        </w:rPr>
        <w:t xml:space="preserve">The second change, splitting the defendants on </w:t>
      </w:r>
      <w:proofErr w:type="spellStart"/>
      <w:r>
        <w:rPr>
          <w:sz w:val="24"/>
          <w:szCs w:val="24"/>
        </w:rPr>
        <w:t>decile</w:t>
      </w:r>
      <w:proofErr w:type="spellEnd"/>
      <w:r>
        <w:rPr>
          <w:sz w:val="24"/>
          <w:szCs w:val="24"/>
        </w:rPr>
        <w:t xml:space="preserve"> 5, yields </w:t>
      </w:r>
    </w:p>
    <w:p w14:paraId="1421F43E" w14:textId="7007049C" w:rsidR="00B529AF" w:rsidRDefault="00B529AF" w:rsidP="00324F74">
      <w:pPr>
        <w:spacing w:line="480" w:lineRule="auto"/>
        <w:ind w:firstLine="720"/>
        <w:rPr>
          <w:sz w:val="24"/>
          <w:szCs w:val="24"/>
        </w:rPr>
      </w:pPr>
      <w:r>
        <w:rPr>
          <w:sz w:val="24"/>
          <w:szCs w:val="24"/>
        </w:rPr>
        <w:lastRenderedPageBreak/>
        <w:t xml:space="preserve">Finally, excluding Medium-Risk Defendants </w:t>
      </w:r>
    </w:p>
    <w:p w14:paraId="7415AB82" w14:textId="77777777" w:rsidR="00861033" w:rsidRDefault="00861033" w:rsidP="00861033">
      <w:pPr>
        <w:spacing w:line="480" w:lineRule="auto"/>
        <w:rPr>
          <w:sz w:val="24"/>
          <w:szCs w:val="24"/>
        </w:rPr>
      </w:pPr>
    </w:p>
    <w:p w14:paraId="7E617E8D" w14:textId="77777777" w:rsidR="00861033" w:rsidRDefault="00861033" w:rsidP="00324F74">
      <w:pPr>
        <w:pStyle w:val="Heading4"/>
      </w:pPr>
      <w:r>
        <w:t>Evaluation of Logistic Regression</w:t>
      </w:r>
    </w:p>
    <w:p w14:paraId="146E8F17" w14:textId="77777777" w:rsidR="0052386F" w:rsidRDefault="0052386F" w:rsidP="0052386F">
      <w:pPr>
        <w:ind w:firstLine="720"/>
      </w:pPr>
      <w:r>
        <w:t xml:space="preserve">One thing </w:t>
      </w:r>
      <w:proofErr w:type="spellStart"/>
      <w:r>
        <w:t>ProPublica</w:t>
      </w:r>
      <w:proofErr w:type="spellEnd"/>
      <w:r>
        <w:t xml:space="preserve"> neglected to confirm in their analysis is the veracity of their logistic regression model.  While they identified a reasonable relationship, their regression failed to make accurate enough predictions to lend the sort of credence to its coefficients that they assume.  </w:t>
      </w:r>
    </w:p>
    <w:p w14:paraId="6519E645" w14:textId="5766DFA7" w:rsidR="0052386F" w:rsidRPr="0052386F" w:rsidRDefault="0052386F" w:rsidP="0052386F">
      <w:pPr>
        <w:ind w:firstLine="720"/>
      </w:pPr>
      <w:r>
        <w:t xml:space="preserve">More than once, they cite their likelihood ratios (how much more likely a member of each group is to get a high score than a member of another group).  But the logistic regression </w:t>
      </w:r>
      <w:bookmarkStart w:id="56" w:name="_GoBack"/>
      <w:bookmarkEnd w:id="56"/>
    </w:p>
    <w:p w14:paraId="3F3D03DC" w14:textId="0F7560CD" w:rsidR="00861033" w:rsidRDefault="0052386F" w:rsidP="00861033">
      <w:r w:rsidRPr="0052386F">
        <w:drawing>
          <wp:inline distT="0" distB="0" distL="0" distR="0" wp14:anchorId="250F5BFC" wp14:editId="53B41E0C">
            <wp:extent cx="5943600" cy="38093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09365"/>
                    </a:xfrm>
                    <a:prstGeom prst="rect">
                      <a:avLst/>
                    </a:prstGeom>
                  </pic:spPr>
                </pic:pic>
              </a:graphicData>
            </a:graphic>
          </wp:inline>
        </w:drawing>
      </w:r>
    </w:p>
    <w:p w14:paraId="3FF1A6F3" w14:textId="607A55FC" w:rsidR="0052386F" w:rsidRPr="00861033" w:rsidRDefault="0052386F" w:rsidP="00861033">
      <w:r w:rsidRPr="0052386F">
        <w:lastRenderedPageBreak/>
        <w:drawing>
          <wp:inline distT="0" distB="0" distL="0" distR="0" wp14:anchorId="5041940A" wp14:editId="411F33FA">
            <wp:extent cx="5943600" cy="38093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09365"/>
                    </a:xfrm>
                    <a:prstGeom prst="rect">
                      <a:avLst/>
                    </a:prstGeom>
                  </pic:spPr>
                </pic:pic>
              </a:graphicData>
            </a:graphic>
          </wp:inline>
        </w:drawing>
      </w:r>
    </w:p>
    <w:p w14:paraId="6286E35A" w14:textId="7D40EFD0" w:rsidR="00C32EBC" w:rsidRDefault="00C32EBC" w:rsidP="00324F74">
      <w:pPr>
        <w:pStyle w:val="Heading4"/>
      </w:pPr>
      <w:r>
        <w:t>Multiclass Logistic Regression</w:t>
      </w:r>
    </w:p>
    <w:p w14:paraId="3456F78F" w14:textId="760C3110" w:rsidR="00324F74" w:rsidRPr="00324F74" w:rsidRDefault="00324F74" w:rsidP="00324F74">
      <w:r>
        <w:tab/>
        <w:t xml:space="preserve">Similar to the above decision, </w:t>
      </w:r>
      <w:proofErr w:type="spellStart"/>
      <w:r>
        <w:t>ProPublica</w:t>
      </w:r>
      <w:proofErr w:type="spellEnd"/>
      <w:r>
        <w:t xml:space="preserve"> </w:t>
      </w:r>
      <w:r w:rsidR="00B529AF">
        <w:t xml:space="preserve">made the choice to run a binomial logistic regression rather than multinomial.  Though they do not directly address this decision in the academic literature, the likely reason for this </w:t>
      </w:r>
      <w:proofErr w:type="spellStart"/>
      <w:r w:rsidR="00B529AF">
        <w:t>isbecause</w:t>
      </w:r>
      <w:proofErr w:type="spellEnd"/>
      <w:r w:rsidR="00B529AF">
        <w:t xml:space="preserve"> the three categories—high, medium, and low risk—operate on a particular spectrum, </w:t>
      </w:r>
    </w:p>
    <w:p w14:paraId="7BF266EE" w14:textId="77777777" w:rsidR="00324F74" w:rsidRDefault="00324F74" w:rsidP="00B01068">
      <w:pPr>
        <w:pStyle w:val="Heading2"/>
      </w:pPr>
      <w:bookmarkStart w:id="57" w:name="_Toc474069468"/>
      <w:bookmarkStart w:id="58" w:name="_Toc474099286"/>
    </w:p>
    <w:p w14:paraId="72D73510" w14:textId="39ACCD1B" w:rsidR="00A75502" w:rsidRDefault="00C56EA7" w:rsidP="00B01068">
      <w:pPr>
        <w:pStyle w:val="Heading2"/>
      </w:pPr>
      <w:bookmarkStart w:id="59" w:name="_Toc474101996"/>
      <w:r>
        <w:t>Survival Analysis</w:t>
      </w:r>
      <w:bookmarkEnd w:id="57"/>
      <w:bookmarkEnd w:id="58"/>
      <w:bookmarkEnd w:id="59"/>
    </w:p>
    <w:p w14:paraId="7A2B53AB" w14:textId="6B35ADD8" w:rsidR="00B01068" w:rsidRPr="00B01068" w:rsidRDefault="00B01068" w:rsidP="00B01068">
      <w:pPr>
        <w:pStyle w:val="Heading1"/>
      </w:pPr>
      <w:bookmarkStart w:id="60" w:name="_Toc474069119"/>
      <w:bookmarkStart w:id="61" w:name="_Toc474069469"/>
      <w:bookmarkStart w:id="62" w:name="_Toc474099287"/>
      <w:bookmarkStart w:id="63" w:name="_Toc474101997"/>
      <w:r>
        <w:t>Discussion</w:t>
      </w:r>
      <w:bookmarkEnd w:id="60"/>
      <w:bookmarkEnd w:id="61"/>
      <w:bookmarkEnd w:id="62"/>
      <w:bookmarkEnd w:id="63"/>
    </w:p>
    <w:p w14:paraId="0F7337B0" w14:textId="2047B10E" w:rsidR="00A75502" w:rsidRDefault="00A75502" w:rsidP="00B01068">
      <w:pPr>
        <w:pStyle w:val="Heading1"/>
      </w:pPr>
      <w:bookmarkStart w:id="64" w:name="_Toc474069120"/>
      <w:bookmarkStart w:id="65" w:name="_Toc474069470"/>
      <w:bookmarkStart w:id="66" w:name="_Toc474099288"/>
      <w:bookmarkStart w:id="67" w:name="_Toc474101998"/>
      <w:r>
        <w:rPr>
          <w:highlight w:val="white"/>
        </w:rPr>
        <w:t>Policy Recommendations</w:t>
      </w:r>
      <w:bookmarkEnd w:id="64"/>
      <w:bookmarkEnd w:id="65"/>
      <w:bookmarkEnd w:id="66"/>
      <w:bookmarkEnd w:id="67"/>
    </w:p>
    <w:p w14:paraId="522C1B26" w14:textId="2FC2E823" w:rsidR="00A75502" w:rsidRDefault="00A75502" w:rsidP="00A75502">
      <w:pPr>
        <w:widowControl w:val="0"/>
        <w:spacing w:line="576" w:lineRule="auto"/>
        <w:jc w:val="both"/>
      </w:pPr>
      <w:r>
        <w:rPr>
          <w:sz w:val="24"/>
          <w:szCs w:val="24"/>
          <w:highlight w:val="white"/>
        </w:rPr>
        <w:tab/>
        <w:t xml:space="preserve">There are three primary things that someone implementing recidivism risk algorithms needs to consider before moving forward.  While not comprehensive, these </w:t>
      </w:r>
      <w:r w:rsidR="00C56EA7">
        <w:rPr>
          <w:sz w:val="24"/>
          <w:szCs w:val="24"/>
          <w:highlight w:val="white"/>
        </w:rPr>
        <w:lastRenderedPageBreak/>
        <w:t>actions</w:t>
      </w:r>
      <w:r>
        <w:rPr>
          <w:sz w:val="24"/>
          <w:szCs w:val="24"/>
          <w:highlight w:val="white"/>
        </w:rPr>
        <w:t xml:space="preserve"> are currently missed or underemphasized in the existing implementation literature and are important for policy professionals to cons</w:t>
      </w:r>
      <w:r w:rsidR="00C56EA7">
        <w:rPr>
          <w:sz w:val="24"/>
          <w:szCs w:val="24"/>
          <w:highlight w:val="white"/>
        </w:rPr>
        <w:t xml:space="preserve">ider in order to both accomplish their goals </w:t>
      </w:r>
      <w:r>
        <w:rPr>
          <w:sz w:val="24"/>
          <w:szCs w:val="24"/>
          <w:highlight w:val="white"/>
        </w:rPr>
        <w:t>and mitigate whatever unexpected consequences</w:t>
      </w:r>
      <w:r w:rsidR="00C56EA7">
        <w:rPr>
          <w:sz w:val="24"/>
          <w:szCs w:val="24"/>
        </w:rPr>
        <w:t>.</w:t>
      </w:r>
    </w:p>
    <w:p w14:paraId="011A7433" w14:textId="77777777" w:rsidR="00A75502" w:rsidRDefault="00A75502" w:rsidP="00A75502">
      <w:pPr>
        <w:widowControl w:val="0"/>
        <w:numPr>
          <w:ilvl w:val="0"/>
          <w:numId w:val="1"/>
        </w:numPr>
        <w:spacing w:line="576" w:lineRule="auto"/>
        <w:ind w:hanging="360"/>
        <w:contextualSpacing/>
        <w:jc w:val="both"/>
        <w:rPr>
          <w:sz w:val="24"/>
          <w:szCs w:val="24"/>
          <w:highlight w:val="white"/>
        </w:rPr>
      </w:pPr>
      <w:r>
        <w:rPr>
          <w:sz w:val="24"/>
          <w:szCs w:val="24"/>
          <w:highlight w:val="white"/>
        </w:rPr>
        <w:t>Clarify and emphasize the instructions given to judges along with the algorithms.</w:t>
      </w:r>
    </w:p>
    <w:p w14:paraId="6EE87183" w14:textId="635041D5" w:rsidR="00A75502" w:rsidRDefault="00A75502" w:rsidP="00A75502">
      <w:pPr>
        <w:widowControl w:val="0"/>
        <w:numPr>
          <w:ilvl w:val="0"/>
          <w:numId w:val="1"/>
        </w:numPr>
        <w:spacing w:line="576" w:lineRule="auto"/>
        <w:ind w:hanging="360"/>
        <w:contextualSpacing/>
        <w:jc w:val="both"/>
        <w:rPr>
          <w:sz w:val="24"/>
          <w:szCs w:val="24"/>
          <w:highlight w:val="white"/>
        </w:rPr>
      </w:pPr>
      <w:r>
        <w:rPr>
          <w:sz w:val="24"/>
          <w:szCs w:val="24"/>
          <w:highlight w:val="white"/>
        </w:rPr>
        <w:t xml:space="preserve">Rigorously pilot and </w:t>
      </w:r>
      <w:r w:rsidR="00C56EA7">
        <w:rPr>
          <w:sz w:val="24"/>
          <w:szCs w:val="24"/>
          <w:highlight w:val="white"/>
        </w:rPr>
        <w:t xml:space="preserve">continuously </w:t>
      </w:r>
      <w:r>
        <w:rPr>
          <w:sz w:val="24"/>
          <w:szCs w:val="24"/>
          <w:highlight w:val="white"/>
        </w:rPr>
        <w:t>evaluate the algorithms before implementation</w:t>
      </w:r>
    </w:p>
    <w:p w14:paraId="66579624" w14:textId="77777777" w:rsidR="00A75502" w:rsidRDefault="00A75502" w:rsidP="00A75502">
      <w:pPr>
        <w:widowControl w:val="0"/>
        <w:numPr>
          <w:ilvl w:val="0"/>
          <w:numId w:val="1"/>
        </w:numPr>
        <w:spacing w:line="576" w:lineRule="auto"/>
        <w:ind w:hanging="360"/>
        <w:contextualSpacing/>
        <w:jc w:val="both"/>
        <w:rPr>
          <w:sz w:val="24"/>
          <w:szCs w:val="24"/>
          <w:highlight w:val="white"/>
        </w:rPr>
      </w:pPr>
      <w:r>
        <w:rPr>
          <w:sz w:val="24"/>
          <w:szCs w:val="24"/>
          <w:highlight w:val="white"/>
        </w:rPr>
        <w:t>Publicize data regarding the use of these algorithms periodically</w:t>
      </w:r>
    </w:p>
    <w:p w14:paraId="4927C981" w14:textId="77777777" w:rsidR="00A75502" w:rsidRDefault="00A75502" w:rsidP="00A75502">
      <w:pPr>
        <w:widowControl w:val="0"/>
        <w:spacing w:line="576" w:lineRule="auto"/>
        <w:jc w:val="both"/>
      </w:pPr>
    </w:p>
    <w:p w14:paraId="166A3F52" w14:textId="72FAF47E" w:rsidR="00A75502" w:rsidRPr="00C56EA7" w:rsidRDefault="00A75502" w:rsidP="00C56EA7">
      <w:pPr>
        <w:pStyle w:val="Heading2"/>
      </w:pPr>
      <w:bookmarkStart w:id="68" w:name="_Toc474069471"/>
      <w:bookmarkStart w:id="69" w:name="_Toc474099289"/>
      <w:bookmarkStart w:id="70" w:name="_Toc474101999"/>
      <w:r w:rsidRPr="00C56EA7">
        <w:rPr>
          <w:highlight w:val="white"/>
        </w:rPr>
        <w:t>Clarify Instructions</w:t>
      </w:r>
      <w:bookmarkEnd w:id="68"/>
      <w:bookmarkEnd w:id="69"/>
      <w:bookmarkEnd w:id="70"/>
    </w:p>
    <w:p w14:paraId="050BDE05" w14:textId="77777777" w:rsidR="00A75502" w:rsidRDefault="00A75502" w:rsidP="00A75502">
      <w:pPr>
        <w:widowControl w:val="0"/>
        <w:spacing w:line="576" w:lineRule="auto"/>
        <w:jc w:val="both"/>
      </w:pPr>
      <w:r>
        <w:rPr>
          <w:sz w:val="24"/>
          <w:szCs w:val="24"/>
          <w:highlight w:val="white"/>
        </w:rPr>
        <w:tab/>
        <w:t xml:space="preserve">It is critical that judges know how they should and shouldn’t use these algorithms.  In the Wisconsin Supreme Court case, the opinion (affirming the validity of recidivism risk as a valid sentencing tool/guideline) hinged on how the algorithm was used.  Nonetheless, judges get very little training or guidance with regard to what exactly the numbers they get mean. </w:t>
      </w:r>
    </w:p>
    <w:p w14:paraId="4B356D8B" w14:textId="0FDB4371" w:rsidR="00A75502" w:rsidRDefault="00A75502" w:rsidP="00370BFA">
      <w:pPr>
        <w:widowControl w:val="0"/>
        <w:spacing w:line="576" w:lineRule="auto"/>
        <w:ind w:firstLine="720"/>
        <w:jc w:val="both"/>
      </w:pPr>
      <w:r>
        <w:rPr>
          <w:sz w:val="24"/>
          <w:szCs w:val="24"/>
          <w:highlight w:val="white"/>
        </w:rPr>
        <w:t xml:space="preserve">For example, the difference between a 4 and a 6 rating may be much smaller--or much larger--than the difference between a 6 and an 8 rating with regard to the danger of recidivism or violence.  But judges aren’t given enough information or training to make an informed decision about that difference.  As a result, they’re forced to make their own </w:t>
      </w:r>
      <w:proofErr w:type="spellStart"/>
      <w:r>
        <w:rPr>
          <w:sz w:val="24"/>
          <w:szCs w:val="24"/>
          <w:highlight w:val="white"/>
        </w:rPr>
        <w:t>judgement</w:t>
      </w:r>
      <w:proofErr w:type="spellEnd"/>
      <w:r>
        <w:rPr>
          <w:sz w:val="24"/>
          <w:szCs w:val="24"/>
          <w:highlight w:val="white"/>
        </w:rPr>
        <w:t xml:space="preserve"> calls--decisions that legal training in no way, shape or form provides you with tools to effectively make--that have almost arbitrary outcomes and </w:t>
      </w:r>
      <w:r>
        <w:rPr>
          <w:sz w:val="24"/>
          <w:szCs w:val="24"/>
          <w:highlight w:val="white"/>
        </w:rPr>
        <w:lastRenderedPageBreak/>
        <w:t>massive impacts on people’s lives.  Judges need to be given more information and training to mitigate that process.</w:t>
      </w:r>
    </w:p>
    <w:p w14:paraId="5BB856D8" w14:textId="07B9D114" w:rsidR="00A75502" w:rsidRPr="00C56EA7" w:rsidRDefault="00A75502" w:rsidP="00C56EA7">
      <w:pPr>
        <w:pStyle w:val="Heading2"/>
      </w:pPr>
      <w:bookmarkStart w:id="71" w:name="_Toc474069472"/>
      <w:bookmarkStart w:id="72" w:name="_Toc474099290"/>
      <w:bookmarkStart w:id="73" w:name="_Toc474102000"/>
      <w:r w:rsidRPr="00C56EA7">
        <w:rPr>
          <w:highlight w:val="white"/>
        </w:rPr>
        <w:t>Rigorously and Continuously Evaluate</w:t>
      </w:r>
      <w:bookmarkEnd w:id="71"/>
      <w:bookmarkEnd w:id="72"/>
      <w:bookmarkEnd w:id="73"/>
    </w:p>
    <w:p w14:paraId="7848ACC3" w14:textId="69B6ECA3" w:rsidR="00A75502" w:rsidRDefault="00A75502" w:rsidP="00370BFA">
      <w:pPr>
        <w:widowControl w:val="0"/>
        <w:spacing w:line="576" w:lineRule="auto"/>
        <w:ind w:firstLine="720"/>
        <w:jc w:val="both"/>
      </w:pPr>
      <w:r>
        <w:rPr>
          <w:sz w:val="24"/>
          <w:szCs w:val="24"/>
          <w:highlight w:val="white"/>
        </w:rPr>
        <w:t>With most government programs, evaluation is important to measure effectiveness.  But it has a high cost: data gathering, entry and cleaning is troublesome; analysis techniques need to be developed anew each time, and each time are subject to controversy; the cost of qualified experts only increases as previous evaluations are used and the evaluators are proven to be high quality; and political ramifications of failure can be huge.  But with these algo</w:t>
      </w:r>
      <w:r w:rsidR="003418FF">
        <w:rPr>
          <w:sz w:val="24"/>
          <w:szCs w:val="24"/>
          <w:highlight w:val="white"/>
        </w:rPr>
        <w:t>rithms, the data already exists;</w:t>
      </w:r>
      <w:r>
        <w:rPr>
          <w:sz w:val="24"/>
          <w:szCs w:val="24"/>
          <w:highlight w:val="white"/>
        </w:rPr>
        <w:t xml:space="preserve"> the analysis methods can stay constant</w:t>
      </w:r>
      <w:r w:rsidR="003418FF">
        <w:rPr>
          <w:sz w:val="24"/>
          <w:szCs w:val="24"/>
          <w:highlight w:val="white"/>
        </w:rPr>
        <w:t xml:space="preserve"> and be automated;</w:t>
      </w:r>
      <w:r>
        <w:rPr>
          <w:sz w:val="24"/>
          <w:szCs w:val="24"/>
          <w:highlight w:val="white"/>
        </w:rPr>
        <w:t xml:space="preserve"> there is no need for a team of experts (just one person</w:t>
      </w:r>
      <w:r w:rsidR="003418FF">
        <w:rPr>
          <w:sz w:val="24"/>
          <w:szCs w:val="24"/>
          <w:highlight w:val="white"/>
        </w:rPr>
        <w:t xml:space="preserve"> who can interpret the results);</w:t>
      </w:r>
      <w:r>
        <w:rPr>
          <w:sz w:val="24"/>
          <w:szCs w:val="24"/>
          <w:highlight w:val="white"/>
        </w:rPr>
        <w:t xml:space="preserve"> and the political costs of ongoing, technical work tends to be rather low.  There’s no reason why these algorithms should be so opaque to the very governments that use them.</w:t>
      </w:r>
    </w:p>
    <w:p w14:paraId="1718AA41" w14:textId="309829C0" w:rsidR="00A75502" w:rsidRPr="00C56EA7" w:rsidRDefault="00A75502" w:rsidP="00C56EA7">
      <w:pPr>
        <w:pStyle w:val="Heading2"/>
      </w:pPr>
      <w:bookmarkStart w:id="74" w:name="_Toc474069473"/>
      <w:bookmarkStart w:id="75" w:name="_Toc474099291"/>
      <w:bookmarkStart w:id="76" w:name="_Toc474102001"/>
      <w:r w:rsidRPr="00C56EA7">
        <w:rPr>
          <w:highlight w:val="white"/>
        </w:rPr>
        <w:t>Publicize Data</w:t>
      </w:r>
      <w:bookmarkEnd w:id="74"/>
      <w:bookmarkEnd w:id="75"/>
      <w:bookmarkEnd w:id="76"/>
    </w:p>
    <w:p w14:paraId="28484B5E" w14:textId="77777777" w:rsidR="00A75502" w:rsidRDefault="00A75502" w:rsidP="00A75502">
      <w:pPr>
        <w:widowControl w:val="0"/>
        <w:spacing w:line="576" w:lineRule="auto"/>
        <w:ind w:firstLine="720"/>
        <w:jc w:val="both"/>
      </w:pPr>
      <w:r>
        <w:rPr>
          <w:sz w:val="24"/>
          <w:szCs w:val="24"/>
          <w:highlight w:val="white"/>
        </w:rPr>
        <w:t xml:space="preserve">Because the scores are part of ongoing, public criminal justice trials, the scores reside in the public domain.  Nonetheless, companies like </w:t>
      </w:r>
      <w:proofErr w:type="spellStart"/>
      <w:r>
        <w:rPr>
          <w:sz w:val="24"/>
          <w:szCs w:val="24"/>
          <w:highlight w:val="white"/>
        </w:rPr>
        <w:t>Northpointe</w:t>
      </w:r>
      <w:proofErr w:type="spellEnd"/>
      <w:r>
        <w:rPr>
          <w:sz w:val="24"/>
          <w:szCs w:val="24"/>
          <w:highlight w:val="white"/>
        </w:rPr>
        <w:t xml:space="preserve"> resist releasing data that can be used by independent experts to evaluate the algorithms.  To them, the data is proprietary.</w:t>
      </w:r>
    </w:p>
    <w:p w14:paraId="19BEC63C" w14:textId="4F361617" w:rsidR="00A75502" w:rsidRPr="00B8476A" w:rsidRDefault="00A75502" w:rsidP="00B8476A">
      <w:pPr>
        <w:widowControl w:val="0"/>
        <w:spacing w:line="576" w:lineRule="auto"/>
        <w:ind w:firstLine="720"/>
        <w:jc w:val="both"/>
      </w:pPr>
      <w:r>
        <w:rPr>
          <w:sz w:val="24"/>
          <w:szCs w:val="24"/>
          <w:highlight w:val="white"/>
        </w:rPr>
        <w:t xml:space="preserve">For state and local governments, however, the data should be made as easy to </w:t>
      </w:r>
      <w:r>
        <w:rPr>
          <w:sz w:val="24"/>
          <w:szCs w:val="24"/>
          <w:highlight w:val="white"/>
        </w:rPr>
        <w:lastRenderedPageBreak/>
        <w:t>access as possible.  Judges are subject to elections every so often in order to ensure they are responsive to the public they serve (and to allow constituents to remove them if they dislike the results of the judge’s work).  There is no similar process for these algorithms, which have a huge effect on sentencing.  The only way to provide responsive government when implementing technical solutions is to make data easily accessible to people who can understand the impact of the new technology.</w:t>
      </w:r>
    </w:p>
    <w:p w14:paraId="20F32014" w14:textId="77777777" w:rsidR="00C11B4F" w:rsidRDefault="00C11B4F" w:rsidP="00B8476A">
      <w:pPr>
        <w:pStyle w:val="Heading1"/>
      </w:pPr>
      <w:bookmarkStart w:id="77" w:name="_Toc474099292"/>
      <w:bookmarkStart w:id="78" w:name="_Toc474102002"/>
      <w:r>
        <w:t>References</w:t>
      </w:r>
      <w:bookmarkEnd w:id="77"/>
      <w:bookmarkEnd w:id="78"/>
    </w:p>
    <w:p w14:paraId="72EE3555" w14:textId="2A225C8F" w:rsidR="00A75502" w:rsidRDefault="0069680D" w:rsidP="00B8476A">
      <w:pPr>
        <w:pStyle w:val="Heading1"/>
      </w:pPr>
      <w:bookmarkStart w:id="79" w:name="_Toc474099293"/>
      <w:bookmarkStart w:id="80" w:name="_Toc474102003"/>
      <w:r>
        <w:t>Appendix A</w:t>
      </w:r>
      <w:bookmarkEnd w:id="79"/>
      <w:bookmarkEnd w:id="80"/>
    </w:p>
    <w:p w14:paraId="60838C45" w14:textId="4002B3B3" w:rsidR="00B01283" w:rsidRDefault="00B01283">
      <w:pPr>
        <w:spacing w:line="480" w:lineRule="auto"/>
        <w:jc w:val="both"/>
        <w:rPr>
          <w:sz w:val="24"/>
          <w:szCs w:val="24"/>
        </w:rPr>
      </w:pPr>
      <w:r>
        <w:rPr>
          <w:sz w:val="24"/>
          <w:szCs w:val="24"/>
        </w:rPr>
        <w:t>The following shows the</w:t>
      </w:r>
      <w:r w:rsidR="00B8476A">
        <w:rPr>
          <w:sz w:val="24"/>
          <w:szCs w:val="24"/>
        </w:rPr>
        <w:t xml:space="preserve"> statistically</w:t>
      </w:r>
      <w:r>
        <w:rPr>
          <w:sz w:val="24"/>
          <w:szCs w:val="24"/>
        </w:rPr>
        <w:t xml:space="preserve"> significant</w:t>
      </w:r>
      <w:r w:rsidR="00B8476A">
        <w:rPr>
          <w:sz w:val="24"/>
          <w:szCs w:val="24"/>
        </w:rPr>
        <w:t xml:space="preserve"> (alpha &lt; 0.05)</w:t>
      </w:r>
      <w:r>
        <w:rPr>
          <w:sz w:val="24"/>
          <w:szCs w:val="24"/>
        </w:rPr>
        <w:t xml:space="preserve"> results of a bootstrapped t-test on the </w:t>
      </w:r>
      <w:proofErr w:type="spellStart"/>
      <w:r>
        <w:rPr>
          <w:sz w:val="24"/>
          <w:szCs w:val="24"/>
        </w:rPr>
        <w:t>decile</w:t>
      </w:r>
      <w:proofErr w:type="spellEnd"/>
      <w:r>
        <w:rPr>
          <w:sz w:val="24"/>
          <w:szCs w:val="24"/>
        </w:rPr>
        <w:t xml:space="preserve"> scores of defendants.  Note that a positive difference is considered to imply that members of Race2 have the higher scores.</w:t>
      </w:r>
      <w:r w:rsidR="006F1631">
        <w:rPr>
          <w:sz w:val="24"/>
          <w:szCs w:val="24"/>
        </w:rPr>
        <w:t xml:space="preserve">  The seed (for pseudo-random sampling) was set at 42.</w:t>
      </w:r>
      <w:r w:rsidR="00370BFA">
        <w:rPr>
          <w:sz w:val="24"/>
          <w:szCs w:val="24"/>
        </w:rPr>
        <w:t xml:space="preserve"> </w:t>
      </w:r>
    </w:p>
    <w:tbl>
      <w:tblPr>
        <w:tblW w:w="9760" w:type="dxa"/>
        <w:tblInd w:w="113" w:type="dxa"/>
        <w:tblLook w:val="04A0" w:firstRow="1" w:lastRow="0" w:firstColumn="1" w:lastColumn="0" w:noHBand="0" w:noVBand="1"/>
      </w:tblPr>
      <w:tblGrid>
        <w:gridCol w:w="2200"/>
        <w:gridCol w:w="2080"/>
        <w:gridCol w:w="1560"/>
        <w:gridCol w:w="1900"/>
        <w:gridCol w:w="2020"/>
      </w:tblGrid>
      <w:tr w:rsidR="00370BFA" w:rsidRPr="00370BFA" w14:paraId="55BAF366" w14:textId="77777777" w:rsidTr="00370BFA">
        <w:trPr>
          <w:trHeight w:val="320"/>
        </w:trPr>
        <w:tc>
          <w:tcPr>
            <w:tcW w:w="2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9AA6D9"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Race 1</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6CFFD222"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Race 2</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2D2D537F"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P-value</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14:paraId="3EE8ED67"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Lower CI</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14:paraId="08E86016"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Upper CI</w:t>
            </w:r>
          </w:p>
        </w:tc>
      </w:tr>
      <w:tr w:rsidR="00370BFA" w:rsidRPr="00370BFA" w14:paraId="639B4C26" w14:textId="77777777" w:rsidTr="00370BFA">
        <w:trPr>
          <w:trHeight w:val="320"/>
        </w:trPr>
        <w:tc>
          <w:tcPr>
            <w:tcW w:w="220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00186DDE" w14:textId="77777777" w:rsidR="00370BFA" w:rsidRPr="00370BFA" w:rsidRDefault="00370BFA" w:rsidP="00370BFA">
            <w:pPr>
              <w:spacing w:line="240" w:lineRule="auto"/>
              <w:jc w:val="center"/>
              <w:rPr>
                <w:rFonts w:ascii="Calibri" w:eastAsia="Times New Roman" w:hAnsi="Calibri" w:cs="Times New Roman"/>
                <w:sz w:val="24"/>
                <w:szCs w:val="24"/>
              </w:rPr>
            </w:pPr>
            <w:r w:rsidRPr="00370BFA">
              <w:rPr>
                <w:rFonts w:ascii="Calibri" w:eastAsia="Times New Roman" w:hAnsi="Calibri" w:cs="Times New Roman"/>
                <w:sz w:val="24"/>
                <w:szCs w:val="24"/>
              </w:rPr>
              <w:t>Other</w:t>
            </w:r>
          </w:p>
        </w:tc>
        <w:tc>
          <w:tcPr>
            <w:tcW w:w="2080" w:type="dxa"/>
            <w:tcBorders>
              <w:top w:val="nil"/>
              <w:left w:val="nil"/>
              <w:bottom w:val="single" w:sz="4" w:space="0" w:color="auto"/>
              <w:right w:val="single" w:sz="4" w:space="0" w:color="auto"/>
            </w:tcBorders>
            <w:shd w:val="clear" w:color="auto" w:fill="auto"/>
            <w:noWrap/>
            <w:vAlign w:val="bottom"/>
            <w:hideMark/>
          </w:tcPr>
          <w:p w14:paraId="443BA102"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African-American</w:t>
            </w:r>
          </w:p>
        </w:tc>
        <w:tc>
          <w:tcPr>
            <w:tcW w:w="1560" w:type="dxa"/>
            <w:tcBorders>
              <w:top w:val="nil"/>
              <w:left w:val="nil"/>
              <w:bottom w:val="single" w:sz="4" w:space="0" w:color="auto"/>
              <w:right w:val="single" w:sz="4" w:space="0" w:color="auto"/>
            </w:tcBorders>
            <w:shd w:val="clear" w:color="auto" w:fill="auto"/>
            <w:noWrap/>
            <w:vAlign w:val="bottom"/>
            <w:hideMark/>
          </w:tcPr>
          <w:p w14:paraId="3E9CAEE2"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5.84E-87</w:t>
            </w:r>
          </w:p>
        </w:tc>
        <w:tc>
          <w:tcPr>
            <w:tcW w:w="1900" w:type="dxa"/>
            <w:tcBorders>
              <w:top w:val="nil"/>
              <w:left w:val="nil"/>
              <w:bottom w:val="single" w:sz="4" w:space="0" w:color="auto"/>
              <w:right w:val="single" w:sz="4" w:space="0" w:color="auto"/>
            </w:tcBorders>
            <w:shd w:val="clear" w:color="auto" w:fill="auto"/>
            <w:noWrap/>
            <w:vAlign w:val="bottom"/>
            <w:hideMark/>
          </w:tcPr>
          <w:p w14:paraId="1BEDDD75"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-2.55979321</w:t>
            </w:r>
          </w:p>
        </w:tc>
        <w:tc>
          <w:tcPr>
            <w:tcW w:w="2020" w:type="dxa"/>
            <w:tcBorders>
              <w:top w:val="nil"/>
              <w:left w:val="nil"/>
              <w:bottom w:val="single" w:sz="4" w:space="0" w:color="auto"/>
              <w:right w:val="single" w:sz="4" w:space="0" w:color="auto"/>
            </w:tcBorders>
            <w:shd w:val="clear" w:color="auto" w:fill="auto"/>
            <w:noWrap/>
            <w:vAlign w:val="bottom"/>
            <w:hideMark/>
          </w:tcPr>
          <w:p w14:paraId="0F55A4A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-2.295540124</w:t>
            </w:r>
          </w:p>
        </w:tc>
      </w:tr>
      <w:tr w:rsidR="00370BFA" w:rsidRPr="00370BFA" w14:paraId="37644578"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57C53CB3"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44B67246"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Caucasian</w:t>
            </w:r>
          </w:p>
        </w:tc>
        <w:tc>
          <w:tcPr>
            <w:tcW w:w="1560" w:type="dxa"/>
            <w:tcBorders>
              <w:top w:val="nil"/>
              <w:left w:val="nil"/>
              <w:bottom w:val="single" w:sz="4" w:space="0" w:color="auto"/>
              <w:right w:val="single" w:sz="4" w:space="0" w:color="auto"/>
            </w:tcBorders>
            <w:shd w:val="clear" w:color="auto" w:fill="auto"/>
            <w:noWrap/>
            <w:vAlign w:val="bottom"/>
            <w:hideMark/>
          </w:tcPr>
          <w:p w14:paraId="264AB9B4"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6.72E-28</w:t>
            </w:r>
          </w:p>
        </w:tc>
        <w:tc>
          <w:tcPr>
            <w:tcW w:w="1900" w:type="dxa"/>
            <w:tcBorders>
              <w:top w:val="nil"/>
              <w:left w:val="nil"/>
              <w:bottom w:val="single" w:sz="4" w:space="0" w:color="auto"/>
              <w:right w:val="single" w:sz="4" w:space="0" w:color="auto"/>
            </w:tcBorders>
            <w:shd w:val="clear" w:color="auto" w:fill="auto"/>
            <w:noWrap/>
            <w:vAlign w:val="bottom"/>
            <w:hideMark/>
          </w:tcPr>
          <w:p w14:paraId="1BC2F2C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-0.94507264</w:t>
            </w:r>
          </w:p>
        </w:tc>
        <w:tc>
          <w:tcPr>
            <w:tcW w:w="2020" w:type="dxa"/>
            <w:tcBorders>
              <w:top w:val="nil"/>
              <w:left w:val="nil"/>
              <w:bottom w:val="single" w:sz="4" w:space="0" w:color="auto"/>
              <w:right w:val="single" w:sz="4" w:space="0" w:color="auto"/>
            </w:tcBorders>
            <w:shd w:val="clear" w:color="auto" w:fill="auto"/>
            <w:noWrap/>
            <w:vAlign w:val="bottom"/>
            <w:hideMark/>
          </w:tcPr>
          <w:p w14:paraId="20E97618"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-0.694260693</w:t>
            </w:r>
          </w:p>
        </w:tc>
      </w:tr>
      <w:tr w:rsidR="00370BFA" w:rsidRPr="00370BFA" w14:paraId="3C61DF39"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1CC9E2C4"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080D2856"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Hispanic</w:t>
            </w:r>
          </w:p>
        </w:tc>
        <w:tc>
          <w:tcPr>
            <w:tcW w:w="1560" w:type="dxa"/>
            <w:tcBorders>
              <w:top w:val="nil"/>
              <w:left w:val="nil"/>
              <w:bottom w:val="single" w:sz="4" w:space="0" w:color="auto"/>
              <w:right w:val="single" w:sz="4" w:space="0" w:color="auto"/>
            </w:tcBorders>
            <w:shd w:val="clear" w:color="auto" w:fill="auto"/>
            <w:noWrap/>
            <w:vAlign w:val="bottom"/>
            <w:hideMark/>
          </w:tcPr>
          <w:p w14:paraId="7BD12861"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9.46E-15</w:t>
            </w:r>
          </w:p>
        </w:tc>
        <w:tc>
          <w:tcPr>
            <w:tcW w:w="1900" w:type="dxa"/>
            <w:tcBorders>
              <w:top w:val="nil"/>
              <w:left w:val="nil"/>
              <w:bottom w:val="single" w:sz="4" w:space="0" w:color="auto"/>
              <w:right w:val="single" w:sz="4" w:space="0" w:color="auto"/>
            </w:tcBorders>
            <w:shd w:val="clear" w:color="auto" w:fill="auto"/>
            <w:noWrap/>
            <w:vAlign w:val="bottom"/>
            <w:hideMark/>
          </w:tcPr>
          <w:p w14:paraId="220719D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-0.669591745</w:t>
            </w:r>
          </w:p>
        </w:tc>
        <w:tc>
          <w:tcPr>
            <w:tcW w:w="2020" w:type="dxa"/>
            <w:tcBorders>
              <w:top w:val="nil"/>
              <w:left w:val="nil"/>
              <w:bottom w:val="single" w:sz="4" w:space="0" w:color="auto"/>
              <w:right w:val="single" w:sz="4" w:space="0" w:color="auto"/>
            </w:tcBorders>
            <w:shd w:val="clear" w:color="auto" w:fill="auto"/>
            <w:noWrap/>
            <w:vAlign w:val="bottom"/>
            <w:hideMark/>
          </w:tcPr>
          <w:p w14:paraId="0576DF51"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-0.415074922</w:t>
            </w:r>
          </w:p>
        </w:tc>
      </w:tr>
      <w:tr w:rsidR="00370BFA" w:rsidRPr="00370BFA" w14:paraId="7E314AD8"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11BD5B69"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28688C7C"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Native American</w:t>
            </w:r>
          </w:p>
        </w:tc>
        <w:tc>
          <w:tcPr>
            <w:tcW w:w="1560" w:type="dxa"/>
            <w:tcBorders>
              <w:top w:val="nil"/>
              <w:left w:val="nil"/>
              <w:bottom w:val="single" w:sz="4" w:space="0" w:color="auto"/>
              <w:right w:val="single" w:sz="4" w:space="0" w:color="auto"/>
            </w:tcBorders>
            <w:shd w:val="clear" w:color="auto" w:fill="auto"/>
            <w:noWrap/>
            <w:vAlign w:val="bottom"/>
            <w:hideMark/>
          </w:tcPr>
          <w:p w14:paraId="4DE23382"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6.75E-120</w:t>
            </w:r>
          </w:p>
        </w:tc>
        <w:tc>
          <w:tcPr>
            <w:tcW w:w="1900" w:type="dxa"/>
            <w:tcBorders>
              <w:top w:val="nil"/>
              <w:left w:val="nil"/>
              <w:bottom w:val="single" w:sz="4" w:space="0" w:color="auto"/>
              <w:right w:val="single" w:sz="4" w:space="0" w:color="auto"/>
            </w:tcBorders>
            <w:shd w:val="clear" w:color="auto" w:fill="auto"/>
            <w:noWrap/>
            <w:vAlign w:val="bottom"/>
            <w:hideMark/>
          </w:tcPr>
          <w:p w14:paraId="79DEE07C"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-3.784013904</w:t>
            </w:r>
          </w:p>
        </w:tc>
        <w:tc>
          <w:tcPr>
            <w:tcW w:w="2020" w:type="dxa"/>
            <w:tcBorders>
              <w:top w:val="nil"/>
              <w:left w:val="nil"/>
              <w:bottom w:val="single" w:sz="4" w:space="0" w:color="auto"/>
              <w:right w:val="single" w:sz="4" w:space="0" w:color="auto"/>
            </w:tcBorders>
            <w:shd w:val="clear" w:color="auto" w:fill="auto"/>
            <w:noWrap/>
            <w:vAlign w:val="bottom"/>
            <w:hideMark/>
          </w:tcPr>
          <w:p w14:paraId="7656E237"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-3.519986096</w:t>
            </w:r>
          </w:p>
        </w:tc>
      </w:tr>
      <w:tr w:rsidR="00370BFA" w:rsidRPr="00370BFA" w14:paraId="154F539F" w14:textId="77777777" w:rsidTr="00370BFA">
        <w:trPr>
          <w:trHeight w:val="320"/>
        </w:trPr>
        <w:tc>
          <w:tcPr>
            <w:tcW w:w="220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44112BD7" w14:textId="77777777" w:rsidR="00370BFA" w:rsidRPr="00370BFA" w:rsidRDefault="00370BFA" w:rsidP="00370BFA">
            <w:pPr>
              <w:spacing w:line="240" w:lineRule="auto"/>
              <w:jc w:val="center"/>
              <w:rPr>
                <w:rFonts w:ascii="Calibri" w:eastAsia="Times New Roman" w:hAnsi="Calibri" w:cs="Times New Roman"/>
                <w:sz w:val="24"/>
                <w:szCs w:val="24"/>
              </w:rPr>
            </w:pPr>
            <w:r w:rsidRPr="00370BFA">
              <w:rPr>
                <w:rFonts w:ascii="Calibri" w:eastAsia="Times New Roman" w:hAnsi="Calibri" w:cs="Times New Roman"/>
                <w:sz w:val="24"/>
                <w:szCs w:val="24"/>
              </w:rPr>
              <w:t>African-American</w:t>
            </w:r>
          </w:p>
        </w:tc>
        <w:tc>
          <w:tcPr>
            <w:tcW w:w="2080" w:type="dxa"/>
            <w:tcBorders>
              <w:top w:val="nil"/>
              <w:left w:val="nil"/>
              <w:bottom w:val="single" w:sz="4" w:space="0" w:color="auto"/>
              <w:right w:val="single" w:sz="4" w:space="0" w:color="auto"/>
            </w:tcBorders>
            <w:shd w:val="clear" w:color="auto" w:fill="auto"/>
            <w:noWrap/>
            <w:vAlign w:val="bottom"/>
            <w:hideMark/>
          </w:tcPr>
          <w:p w14:paraId="61CBBC2F"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Other</w:t>
            </w:r>
          </w:p>
        </w:tc>
        <w:tc>
          <w:tcPr>
            <w:tcW w:w="1560" w:type="dxa"/>
            <w:tcBorders>
              <w:top w:val="nil"/>
              <w:left w:val="nil"/>
              <w:bottom w:val="single" w:sz="4" w:space="0" w:color="auto"/>
              <w:right w:val="single" w:sz="4" w:space="0" w:color="auto"/>
            </w:tcBorders>
            <w:shd w:val="clear" w:color="auto" w:fill="auto"/>
            <w:noWrap/>
            <w:vAlign w:val="bottom"/>
            <w:hideMark/>
          </w:tcPr>
          <w:p w14:paraId="5FFF322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1.48E-92</w:t>
            </w:r>
          </w:p>
        </w:tc>
        <w:tc>
          <w:tcPr>
            <w:tcW w:w="1900" w:type="dxa"/>
            <w:tcBorders>
              <w:top w:val="nil"/>
              <w:left w:val="nil"/>
              <w:bottom w:val="single" w:sz="4" w:space="0" w:color="auto"/>
              <w:right w:val="single" w:sz="4" w:space="0" w:color="auto"/>
            </w:tcBorders>
            <w:shd w:val="clear" w:color="auto" w:fill="auto"/>
            <w:noWrap/>
            <w:vAlign w:val="bottom"/>
            <w:hideMark/>
          </w:tcPr>
          <w:p w14:paraId="5C35307B"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2.190962166</w:t>
            </w:r>
          </w:p>
        </w:tc>
        <w:tc>
          <w:tcPr>
            <w:tcW w:w="2020" w:type="dxa"/>
            <w:tcBorders>
              <w:top w:val="nil"/>
              <w:left w:val="nil"/>
              <w:bottom w:val="single" w:sz="4" w:space="0" w:color="auto"/>
              <w:right w:val="single" w:sz="4" w:space="0" w:color="auto"/>
            </w:tcBorders>
            <w:shd w:val="clear" w:color="auto" w:fill="auto"/>
            <w:noWrap/>
            <w:vAlign w:val="bottom"/>
            <w:hideMark/>
          </w:tcPr>
          <w:p w14:paraId="7F91BEB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2.431704501</w:t>
            </w:r>
          </w:p>
        </w:tc>
      </w:tr>
      <w:tr w:rsidR="00370BFA" w:rsidRPr="00370BFA" w14:paraId="2050FDED"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1F47B116"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1C6166EC"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Caucasian</w:t>
            </w:r>
          </w:p>
        </w:tc>
        <w:tc>
          <w:tcPr>
            <w:tcW w:w="1560" w:type="dxa"/>
            <w:tcBorders>
              <w:top w:val="nil"/>
              <w:left w:val="nil"/>
              <w:bottom w:val="single" w:sz="4" w:space="0" w:color="auto"/>
              <w:right w:val="single" w:sz="4" w:space="0" w:color="auto"/>
            </w:tcBorders>
            <w:shd w:val="clear" w:color="auto" w:fill="auto"/>
            <w:noWrap/>
            <w:vAlign w:val="bottom"/>
            <w:hideMark/>
          </w:tcPr>
          <w:p w14:paraId="5FB61B9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2.20E-53</w:t>
            </w:r>
          </w:p>
        </w:tc>
        <w:tc>
          <w:tcPr>
            <w:tcW w:w="1900" w:type="dxa"/>
            <w:tcBorders>
              <w:top w:val="nil"/>
              <w:left w:val="nil"/>
              <w:bottom w:val="single" w:sz="4" w:space="0" w:color="auto"/>
              <w:right w:val="single" w:sz="4" w:space="0" w:color="auto"/>
            </w:tcBorders>
            <w:shd w:val="clear" w:color="auto" w:fill="auto"/>
            <w:noWrap/>
            <w:vAlign w:val="bottom"/>
            <w:hideMark/>
          </w:tcPr>
          <w:p w14:paraId="684E327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1.411689185</w:t>
            </w:r>
          </w:p>
        </w:tc>
        <w:tc>
          <w:tcPr>
            <w:tcW w:w="2020" w:type="dxa"/>
            <w:tcBorders>
              <w:top w:val="nil"/>
              <w:left w:val="nil"/>
              <w:bottom w:val="single" w:sz="4" w:space="0" w:color="auto"/>
              <w:right w:val="single" w:sz="4" w:space="0" w:color="auto"/>
            </w:tcBorders>
            <w:shd w:val="clear" w:color="auto" w:fill="auto"/>
            <w:noWrap/>
            <w:vAlign w:val="bottom"/>
            <w:hideMark/>
          </w:tcPr>
          <w:p w14:paraId="1AF4118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1.698310815</w:t>
            </w:r>
          </w:p>
        </w:tc>
      </w:tr>
      <w:tr w:rsidR="00370BFA" w:rsidRPr="00370BFA" w14:paraId="192F4B3A"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5E2A2212"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1169F67E"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Hispanic</w:t>
            </w:r>
          </w:p>
        </w:tc>
        <w:tc>
          <w:tcPr>
            <w:tcW w:w="1560" w:type="dxa"/>
            <w:tcBorders>
              <w:top w:val="nil"/>
              <w:left w:val="nil"/>
              <w:bottom w:val="single" w:sz="4" w:space="0" w:color="auto"/>
              <w:right w:val="single" w:sz="4" w:space="0" w:color="auto"/>
            </w:tcBorders>
            <w:shd w:val="clear" w:color="auto" w:fill="auto"/>
            <w:noWrap/>
            <w:vAlign w:val="bottom"/>
            <w:hideMark/>
          </w:tcPr>
          <w:p w14:paraId="2921ED1B"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3.25E-70</w:t>
            </w:r>
          </w:p>
        </w:tc>
        <w:tc>
          <w:tcPr>
            <w:tcW w:w="1900" w:type="dxa"/>
            <w:tcBorders>
              <w:top w:val="nil"/>
              <w:left w:val="nil"/>
              <w:bottom w:val="single" w:sz="4" w:space="0" w:color="auto"/>
              <w:right w:val="single" w:sz="4" w:space="0" w:color="auto"/>
            </w:tcBorders>
            <w:shd w:val="clear" w:color="auto" w:fill="auto"/>
            <w:noWrap/>
            <w:vAlign w:val="bottom"/>
            <w:hideMark/>
          </w:tcPr>
          <w:p w14:paraId="1591FA88"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1.80720685</w:t>
            </w:r>
          </w:p>
        </w:tc>
        <w:tc>
          <w:tcPr>
            <w:tcW w:w="2020" w:type="dxa"/>
            <w:tcBorders>
              <w:top w:val="nil"/>
              <w:left w:val="nil"/>
              <w:bottom w:val="single" w:sz="4" w:space="0" w:color="auto"/>
              <w:right w:val="single" w:sz="4" w:space="0" w:color="auto"/>
            </w:tcBorders>
            <w:shd w:val="clear" w:color="auto" w:fill="auto"/>
            <w:noWrap/>
            <w:vAlign w:val="bottom"/>
            <w:hideMark/>
          </w:tcPr>
          <w:p w14:paraId="1C44DF18"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2.078126484</w:t>
            </w:r>
          </w:p>
        </w:tc>
      </w:tr>
      <w:tr w:rsidR="00370BFA" w:rsidRPr="00370BFA" w14:paraId="13789BF2"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4665A9B1"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452BB8ED"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Asian</w:t>
            </w:r>
          </w:p>
        </w:tc>
        <w:tc>
          <w:tcPr>
            <w:tcW w:w="1560" w:type="dxa"/>
            <w:tcBorders>
              <w:top w:val="nil"/>
              <w:left w:val="nil"/>
              <w:bottom w:val="single" w:sz="4" w:space="0" w:color="auto"/>
              <w:right w:val="single" w:sz="4" w:space="0" w:color="auto"/>
            </w:tcBorders>
            <w:shd w:val="clear" w:color="auto" w:fill="auto"/>
            <w:noWrap/>
            <w:vAlign w:val="bottom"/>
            <w:hideMark/>
          </w:tcPr>
          <w:p w14:paraId="39623CD5"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1.44E-90</w:t>
            </w:r>
          </w:p>
        </w:tc>
        <w:tc>
          <w:tcPr>
            <w:tcW w:w="1900" w:type="dxa"/>
            <w:tcBorders>
              <w:top w:val="nil"/>
              <w:left w:val="nil"/>
              <w:bottom w:val="single" w:sz="4" w:space="0" w:color="auto"/>
              <w:right w:val="single" w:sz="4" w:space="0" w:color="auto"/>
            </w:tcBorders>
            <w:shd w:val="clear" w:color="auto" w:fill="auto"/>
            <w:noWrap/>
            <w:vAlign w:val="bottom"/>
            <w:hideMark/>
          </w:tcPr>
          <w:p w14:paraId="08C47DF7"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2.420520834</w:t>
            </w:r>
          </w:p>
        </w:tc>
        <w:tc>
          <w:tcPr>
            <w:tcW w:w="2020" w:type="dxa"/>
            <w:tcBorders>
              <w:top w:val="nil"/>
              <w:left w:val="nil"/>
              <w:bottom w:val="single" w:sz="4" w:space="0" w:color="auto"/>
              <w:right w:val="single" w:sz="4" w:space="0" w:color="auto"/>
            </w:tcBorders>
            <w:shd w:val="clear" w:color="auto" w:fill="auto"/>
            <w:noWrap/>
            <w:vAlign w:val="bottom"/>
            <w:hideMark/>
          </w:tcPr>
          <w:p w14:paraId="75212440"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2.694145833</w:t>
            </w:r>
          </w:p>
        </w:tc>
      </w:tr>
      <w:tr w:rsidR="00370BFA" w:rsidRPr="00370BFA" w14:paraId="1B66A69B"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15034D96"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3AC42F96"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Native American</w:t>
            </w:r>
          </w:p>
        </w:tc>
        <w:tc>
          <w:tcPr>
            <w:tcW w:w="1560" w:type="dxa"/>
            <w:tcBorders>
              <w:top w:val="nil"/>
              <w:left w:val="nil"/>
              <w:bottom w:val="single" w:sz="4" w:space="0" w:color="auto"/>
              <w:right w:val="single" w:sz="4" w:space="0" w:color="auto"/>
            </w:tcBorders>
            <w:shd w:val="clear" w:color="auto" w:fill="auto"/>
            <w:noWrap/>
            <w:vAlign w:val="bottom"/>
            <w:hideMark/>
          </w:tcPr>
          <w:p w14:paraId="13625AE5"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3.52E-36</w:t>
            </w:r>
          </w:p>
        </w:tc>
        <w:tc>
          <w:tcPr>
            <w:tcW w:w="1900" w:type="dxa"/>
            <w:tcBorders>
              <w:top w:val="nil"/>
              <w:left w:val="nil"/>
              <w:bottom w:val="single" w:sz="4" w:space="0" w:color="auto"/>
              <w:right w:val="single" w:sz="4" w:space="0" w:color="auto"/>
            </w:tcBorders>
            <w:shd w:val="clear" w:color="auto" w:fill="auto"/>
            <w:noWrap/>
            <w:vAlign w:val="bottom"/>
            <w:hideMark/>
          </w:tcPr>
          <w:p w14:paraId="3F45CF05"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-1.291653981</w:t>
            </w:r>
          </w:p>
        </w:tc>
        <w:tc>
          <w:tcPr>
            <w:tcW w:w="2020" w:type="dxa"/>
            <w:tcBorders>
              <w:top w:val="nil"/>
              <w:left w:val="nil"/>
              <w:bottom w:val="single" w:sz="4" w:space="0" w:color="auto"/>
              <w:right w:val="single" w:sz="4" w:space="0" w:color="auto"/>
            </w:tcBorders>
            <w:shd w:val="clear" w:color="auto" w:fill="auto"/>
            <w:noWrap/>
            <w:vAlign w:val="bottom"/>
            <w:hideMark/>
          </w:tcPr>
          <w:p w14:paraId="7423C5C2"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-1.001679352</w:t>
            </w:r>
          </w:p>
        </w:tc>
      </w:tr>
      <w:tr w:rsidR="00370BFA" w:rsidRPr="00370BFA" w14:paraId="2E7B79EA" w14:textId="77777777" w:rsidTr="00370BFA">
        <w:trPr>
          <w:trHeight w:val="320"/>
        </w:trPr>
        <w:tc>
          <w:tcPr>
            <w:tcW w:w="220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4C1236FD" w14:textId="77777777" w:rsidR="00370BFA" w:rsidRPr="00370BFA" w:rsidRDefault="00370BFA" w:rsidP="00370BFA">
            <w:pPr>
              <w:spacing w:line="240" w:lineRule="auto"/>
              <w:jc w:val="center"/>
              <w:rPr>
                <w:rFonts w:ascii="Calibri" w:eastAsia="Times New Roman" w:hAnsi="Calibri" w:cs="Times New Roman"/>
                <w:sz w:val="24"/>
                <w:szCs w:val="24"/>
              </w:rPr>
            </w:pPr>
            <w:r w:rsidRPr="00370BFA">
              <w:rPr>
                <w:rFonts w:ascii="Calibri" w:eastAsia="Times New Roman" w:hAnsi="Calibri" w:cs="Times New Roman"/>
                <w:sz w:val="24"/>
                <w:szCs w:val="24"/>
              </w:rPr>
              <w:t>Caucasian</w:t>
            </w:r>
          </w:p>
        </w:tc>
        <w:tc>
          <w:tcPr>
            <w:tcW w:w="2080" w:type="dxa"/>
            <w:tcBorders>
              <w:top w:val="nil"/>
              <w:left w:val="nil"/>
              <w:bottom w:val="single" w:sz="4" w:space="0" w:color="auto"/>
              <w:right w:val="single" w:sz="4" w:space="0" w:color="auto"/>
            </w:tcBorders>
            <w:shd w:val="clear" w:color="auto" w:fill="auto"/>
            <w:noWrap/>
            <w:vAlign w:val="bottom"/>
            <w:hideMark/>
          </w:tcPr>
          <w:p w14:paraId="71D467F7"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Other</w:t>
            </w:r>
          </w:p>
        </w:tc>
        <w:tc>
          <w:tcPr>
            <w:tcW w:w="1560" w:type="dxa"/>
            <w:tcBorders>
              <w:top w:val="nil"/>
              <w:left w:val="nil"/>
              <w:bottom w:val="single" w:sz="4" w:space="0" w:color="auto"/>
              <w:right w:val="single" w:sz="4" w:space="0" w:color="auto"/>
            </w:tcBorders>
            <w:shd w:val="clear" w:color="auto" w:fill="auto"/>
            <w:noWrap/>
            <w:vAlign w:val="bottom"/>
            <w:hideMark/>
          </w:tcPr>
          <w:p w14:paraId="7CA569A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3.63E-27</w:t>
            </w:r>
          </w:p>
        </w:tc>
        <w:tc>
          <w:tcPr>
            <w:tcW w:w="1900" w:type="dxa"/>
            <w:tcBorders>
              <w:top w:val="nil"/>
              <w:left w:val="nil"/>
              <w:bottom w:val="single" w:sz="4" w:space="0" w:color="auto"/>
              <w:right w:val="single" w:sz="4" w:space="0" w:color="auto"/>
            </w:tcBorders>
            <w:shd w:val="clear" w:color="auto" w:fill="auto"/>
            <w:noWrap/>
            <w:vAlign w:val="bottom"/>
            <w:hideMark/>
          </w:tcPr>
          <w:p w14:paraId="70D4619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0.631087143</w:t>
            </w:r>
          </w:p>
        </w:tc>
        <w:tc>
          <w:tcPr>
            <w:tcW w:w="2020" w:type="dxa"/>
            <w:tcBorders>
              <w:top w:val="nil"/>
              <w:left w:val="nil"/>
              <w:bottom w:val="single" w:sz="4" w:space="0" w:color="auto"/>
              <w:right w:val="single" w:sz="4" w:space="0" w:color="auto"/>
            </w:tcBorders>
            <w:shd w:val="clear" w:color="auto" w:fill="auto"/>
            <w:noWrap/>
            <w:vAlign w:val="bottom"/>
            <w:hideMark/>
          </w:tcPr>
          <w:p w14:paraId="1EB20521"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0.864912857</w:t>
            </w:r>
          </w:p>
        </w:tc>
      </w:tr>
      <w:tr w:rsidR="00370BFA" w:rsidRPr="00370BFA" w14:paraId="07221B44"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5200BEF4"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01AA7248"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African-American</w:t>
            </w:r>
          </w:p>
        </w:tc>
        <w:tc>
          <w:tcPr>
            <w:tcW w:w="1560" w:type="dxa"/>
            <w:tcBorders>
              <w:top w:val="nil"/>
              <w:left w:val="nil"/>
              <w:bottom w:val="single" w:sz="4" w:space="0" w:color="auto"/>
              <w:right w:val="single" w:sz="4" w:space="0" w:color="auto"/>
            </w:tcBorders>
            <w:shd w:val="clear" w:color="auto" w:fill="auto"/>
            <w:noWrap/>
            <w:vAlign w:val="bottom"/>
            <w:hideMark/>
          </w:tcPr>
          <w:p w14:paraId="02EEED41"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3.82E-64</w:t>
            </w:r>
          </w:p>
        </w:tc>
        <w:tc>
          <w:tcPr>
            <w:tcW w:w="1900" w:type="dxa"/>
            <w:tcBorders>
              <w:top w:val="nil"/>
              <w:left w:val="nil"/>
              <w:bottom w:val="single" w:sz="4" w:space="0" w:color="auto"/>
              <w:right w:val="single" w:sz="4" w:space="0" w:color="auto"/>
            </w:tcBorders>
            <w:shd w:val="clear" w:color="auto" w:fill="auto"/>
            <w:noWrap/>
            <w:vAlign w:val="bottom"/>
            <w:hideMark/>
          </w:tcPr>
          <w:p w14:paraId="231099D4"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-1.699527477</w:t>
            </w:r>
          </w:p>
        </w:tc>
        <w:tc>
          <w:tcPr>
            <w:tcW w:w="2020" w:type="dxa"/>
            <w:tcBorders>
              <w:top w:val="nil"/>
              <w:left w:val="nil"/>
              <w:bottom w:val="single" w:sz="4" w:space="0" w:color="auto"/>
              <w:right w:val="single" w:sz="4" w:space="0" w:color="auto"/>
            </w:tcBorders>
            <w:shd w:val="clear" w:color="auto" w:fill="auto"/>
            <w:noWrap/>
            <w:vAlign w:val="bottom"/>
            <w:hideMark/>
          </w:tcPr>
          <w:p w14:paraId="4EEA21DE"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-1.454472523</w:t>
            </w:r>
          </w:p>
        </w:tc>
      </w:tr>
      <w:tr w:rsidR="00370BFA" w:rsidRPr="00370BFA" w14:paraId="07300711"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427CBC78"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46572D59"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Hispanic</w:t>
            </w:r>
          </w:p>
        </w:tc>
        <w:tc>
          <w:tcPr>
            <w:tcW w:w="1560" w:type="dxa"/>
            <w:tcBorders>
              <w:top w:val="nil"/>
              <w:left w:val="nil"/>
              <w:bottom w:val="single" w:sz="4" w:space="0" w:color="auto"/>
              <w:right w:val="single" w:sz="4" w:space="0" w:color="auto"/>
            </w:tcBorders>
            <w:shd w:val="clear" w:color="auto" w:fill="auto"/>
            <w:noWrap/>
            <w:vAlign w:val="bottom"/>
            <w:hideMark/>
          </w:tcPr>
          <w:p w14:paraId="19737C70"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0.013729083</w:t>
            </w:r>
          </w:p>
        </w:tc>
        <w:tc>
          <w:tcPr>
            <w:tcW w:w="1900" w:type="dxa"/>
            <w:tcBorders>
              <w:top w:val="nil"/>
              <w:left w:val="nil"/>
              <w:bottom w:val="single" w:sz="4" w:space="0" w:color="auto"/>
              <w:right w:val="single" w:sz="4" w:space="0" w:color="auto"/>
            </w:tcBorders>
            <w:shd w:val="clear" w:color="auto" w:fill="auto"/>
            <w:noWrap/>
            <w:vAlign w:val="bottom"/>
            <w:hideMark/>
          </w:tcPr>
          <w:p w14:paraId="7E7984A3"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0.032760299</w:t>
            </w:r>
          </w:p>
        </w:tc>
        <w:tc>
          <w:tcPr>
            <w:tcW w:w="2020" w:type="dxa"/>
            <w:tcBorders>
              <w:top w:val="nil"/>
              <w:left w:val="nil"/>
              <w:bottom w:val="single" w:sz="4" w:space="0" w:color="auto"/>
              <w:right w:val="single" w:sz="4" w:space="0" w:color="auto"/>
            </w:tcBorders>
            <w:shd w:val="clear" w:color="auto" w:fill="auto"/>
            <w:noWrap/>
            <w:vAlign w:val="bottom"/>
            <w:hideMark/>
          </w:tcPr>
          <w:p w14:paraId="16E26B03"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0.283906367</w:t>
            </w:r>
          </w:p>
        </w:tc>
      </w:tr>
      <w:tr w:rsidR="00370BFA" w:rsidRPr="00370BFA" w14:paraId="71FD667E"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588BDAC3"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08543E8A"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Asian</w:t>
            </w:r>
          </w:p>
        </w:tc>
        <w:tc>
          <w:tcPr>
            <w:tcW w:w="1560" w:type="dxa"/>
            <w:tcBorders>
              <w:top w:val="nil"/>
              <w:left w:val="nil"/>
              <w:bottom w:val="single" w:sz="4" w:space="0" w:color="auto"/>
              <w:right w:val="single" w:sz="4" w:space="0" w:color="auto"/>
            </w:tcBorders>
            <w:shd w:val="clear" w:color="auto" w:fill="auto"/>
            <w:noWrap/>
            <w:vAlign w:val="bottom"/>
            <w:hideMark/>
          </w:tcPr>
          <w:p w14:paraId="22EFE37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1.65E-22</w:t>
            </w:r>
          </w:p>
        </w:tc>
        <w:tc>
          <w:tcPr>
            <w:tcW w:w="1900" w:type="dxa"/>
            <w:tcBorders>
              <w:top w:val="nil"/>
              <w:left w:val="nil"/>
              <w:bottom w:val="single" w:sz="4" w:space="0" w:color="auto"/>
              <w:right w:val="single" w:sz="4" w:space="0" w:color="auto"/>
            </w:tcBorders>
            <w:shd w:val="clear" w:color="auto" w:fill="auto"/>
            <w:noWrap/>
            <w:vAlign w:val="bottom"/>
            <w:hideMark/>
          </w:tcPr>
          <w:p w14:paraId="67F70474"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0.622179653</w:t>
            </w:r>
          </w:p>
        </w:tc>
        <w:tc>
          <w:tcPr>
            <w:tcW w:w="2020" w:type="dxa"/>
            <w:tcBorders>
              <w:top w:val="nil"/>
              <w:left w:val="nil"/>
              <w:bottom w:val="single" w:sz="4" w:space="0" w:color="auto"/>
              <w:right w:val="single" w:sz="4" w:space="0" w:color="auto"/>
            </w:tcBorders>
            <w:shd w:val="clear" w:color="auto" w:fill="auto"/>
            <w:noWrap/>
            <w:vAlign w:val="bottom"/>
            <w:hideMark/>
          </w:tcPr>
          <w:p w14:paraId="0A72D260"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0.89115368</w:t>
            </w:r>
          </w:p>
        </w:tc>
      </w:tr>
      <w:tr w:rsidR="00370BFA" w:rsidRPr="00370BFA" w14:paraId="5F421DB3"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2151E3C4"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5D9B9092"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Native American</w:t>
            </w:r>
          </w:p>
        </w:tc>
        <w:tc>
          <w:tcPr>
            <w:tcW w:w="1560" w:type="dxa"/>
            <w:tcBorders>
              <w:top w:val="nil"/>
              <w:left w:val="nil"/>
              <w:bottom w:val="single" w:sz="4" w:space="0" w:color="auto"/>
              <w:right w:val="single" w:sz="4" w:space="0" w:color="auto"/>
            </w:tcBorders>
            <w:shd w:val="clear" w:color="auto" w:fill="auto"/>
            <w:noWrap/>
            <w:vAlign w:val="bottom"/>
            <w:hideMark/>
          </w:tcPr>
          <w:p w14:paraId="34061DFC"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3.46E-93</w:t>
            </w:r>
          </w:p>
        </w:tc>
        <w:tc>
          <w:tcPr>
            <w:tcW w:w="1900" w:type="dxa"/>
            <w:tcBorders>
              <w:top w:val="nil"/>
              <w:left w:val="nil"/>
              <w:bottom w:val="single" w:sz="4" w:space="0" w:color="auto"/>
              <w:right w:val="single" w:sz="4" w:space="0" w:color="auto"/>
            </w:tcBorders>
            <w:shd w:val="clear" w:color="auto" w:fill="auto"/>
            <w:noWrap/>
            <w:vAlign w:val="bottom"/>
            <w:hideMark/>
          </w:tcPr>
          <w:p w14:paraId="69B92A6E"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-2.970194245</w:t>
            </w:r>
          </w:p>
        </w:tc>
        <w:tc>
          <w:tcPr>
            <w:tcW w:w="2020" w:type="dxa"/>
            <w:tcBorders>
              <w:top w:val="nil"/>
              <w:left w:val="nil"/>
              <w:bottom w:val="single" w:sz="4" w:space="0" w:color="auto"/>
              <w:right w:val="single" w:sz="4" w:space="0" w:color="auto"/>
            </w:tcBorders>
            <w:shd w:val="clear" w:color="auto" w:fill="auto"/>
            <w:noWrap/>
            <w:vAlign w:val="bottom"/>
            <w:hideMark/>
          </w:tcPr>
          <w:p w14:paraId="7F9DAEA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-2.680472422</w:t>
            </w:r>
          </w:p>
        </w:tc>
      </w:tr>
      <w:tr w:rsidR="00370BFA" w:rsidRPr="00370BFA" w14:paraId="65492CAC" w14:textId="77777777" w:rsidTr="00370BFA">
        <w:trPr>
          <w:trHeight w:val="320"/>
        </w:trPr>
        <w:tc>
          <w:tcPr>
            <w:tcW w:w="220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067A3E90" w14:textId="77777777" w:rsidR="00370BFA" w:rsidRPr="00370BFA" w:rsidRDefault="00370BFA" w:rsidP="00370BFA">
            <w:pPr>
              <w:spacing w:line="240" w:lineRule="auto"/>
              <w:jc w:val="center"/>
              <w:rPr>
                <w:rFonts w:ascii="Calibri" w:eastAsia="Times New Roman" w:hAnsi="Calibri" w:cs="Times New Roman"/>
                <w:sz w:val="24"/>
                <w:szCs w:val="24"/>
              </w:rPr>
            </w:pPr>
            <w:r w:rsidRPr="00370BFA">
              <w:rPr>
                <w:rFonts w:ascii="Calibri" w:eastAsia="Times New Roman" w:hAnsi="Calibri" w:cs="Times New Roman"/>
                <w:sz w:val="24"/>
                <w:szCs w:val="24"/>
              </w:rPr>
              <w:t>Hispanic</w:t>
            </w:r>
          </w:p>
        </w:tc>
        <w:tc>
          <w:tcPr>
            <w:tcW w:w="2080" w:type="dxa"/>
            <w:tcBorders>
              <w:top w:val="nil"/>
              <w:left w:val="nil"/>
              <w:bottom w:val="single" w:sz="4" w:space="0" w:color="auto"/>
              <w:right w:val="single" w:sz="4" w:space="0" w:color="auto"/>
            </w:tcBorders>
            <w:shd w:val="clear" w:color="auto" w:fill="auto"/>
            <w:noWrap/>
            <w:vAlign w:val="bottom"/>
            <w:hideMark/>
          </w:tcPr>
          <w:p w14:paraId="1ABEC852"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Other</w:t>
            </w:r>
          </w:p>
        </w:tc>
        <w:tc>
          <w:tcPr>
            <w:tcW w:w="1560" w:type="dxa"/>
            <w:tcBorders>
              <w:top w:val="nil"/>
              <w:left w:val="nil"/>
              <w:bottom w:val="single" w:sz="4" w:space="0" w:color="auto"/>
              <w:right w:val="single" w:sz="4" w:space="0" w:color="auto"/>
            </w:tcBorders>
            <w:shd w:val="clear" w:color="auto" w:fill="auto"/>
            <w:noWrap/>
            <w:vAlign w:val="bottom"/>
            <w:hideMark/>
          </w:tcPr>
          <w:p w14:paraId="2417B97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2.63E-16</w:t>
            </w:r>
          </w:p>
        </w:tc>
        <w:tc>
          <w:tcPr>
            <w:tcW w:w="1900" w:type="dxa"/>
            <w:tcBorders>
              <w:top w:val="nil"/>
              <w:left w:val="nil"/>
              <w:bottom w:val="single" w:sz="4" w:space="0" w:color="auto"/>
              <w:right w:val="single" w:sz="4" w:space="0" w:color="auto"/>
            </w:tcBorders>
            <w:shd w:val="clear" w:color="auto" w:fill="auto"/>
            <w:noWrap/>
            <w:vAlign w:val="bottom"/>
            <w:hideMark/>
          </w:tcPr>
          <w:p w14:paraId="3D341075"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0.415356247</w:t>
            </w:r>
          </w:p>
        </w:tc>
        <w:tc>
          <w:tcPr>
            <w:tcW w:w="2020" w:type="dxa"/>
            <w:tcBorders>
              <w:top w:val="nil"/>
              <w:left w:val="nil"/>
              <w:bottom w:val="single" w:sz="4" w:space="0" w:color="auto"/>
              <w:right w:val="single" w:sz="4" w:space="0" w:color="auto"/>
            </w:tcBorders>
            <w:shd w:val="clear" w:color="auto" w:fill="auto"/>
            <w:noWrap/>
            <w:vAlign w:val="bottom"/>
            <w:hideMark/>
          </w:tcPr>
          <w:p w14:paraId="116831B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0.64931042</w:t>
            </w:r>
          </w:p>
        </w:tc>
      </w:tr>
      <w:tr w:rsidR="00370BFA" w:rsidRPr="00370BFA" w14:paraId="5A880F3D"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4343BCD8"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18B075B3"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African-American</w:t>
            </w:r>
          </w:p>
        </w:tc>
        <w:tc>
          <w:tcPr>
            <w:tcW w:w="1560" w:type="dxa"/>
            <w:tcBorders>
              <w:top w:val="nil"/>
              <w:left w:val="nil"/>
              <w:bottom w:val="single" w:sz="4" w:space="0" w:color="auto"/>
              <w:right w:val="single" w:sz="4" w:space="0" w:color="auto"/>
            </w:tcBorders>
            <w:shd w:val="clear" w:color="auto" w:fill="auto"/>
            <w:noWrap/>
            <w:vAlign w:val="bottom"/>
            <w:hideMark/>
          </w:tcPr>
          <w:p w14:paraId="44A01597"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2.06E-74</w:t>
            </w:r>
          </w:p>
        </w:tc>
        <w:tc>
          <w:tcPr>
            <w:tcW w:w="1900" w:type="dxa"/>
            <w:tcBorders>
              <w:top w:val="nil"/>
              <w:left w:val="nil"/>
              <w:bottom w:val="single" w:sz="4" w:space="0" w:color="auto"/>
              <w:right w:val="single" w:sz="4" w:space="0" w:color="auto"/>
            </w:tcBorders>
            <w:shd w:val="clear" w:color="auto" w:fill="auto"/>
            <w:noWrap/>
            <w:vAlign w:val="bottom"/>
            <w:hideMark/>
          </w:tcPr>
          <w:p w14:paraId="4C691939"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-1.984956551</w:t>
            </w:r>
          </w:p>
        </w:tc>
        <w:tc>
          <w:tcPr>
            <w:tcW w:w="2020" w:type="dxa"/>
            <w:tcBorders>
              <w:top w:val="nil"/>
              <w:left w:val="nil"/>
              <w:bottom w:val="single" w:sz="4" w:space="0" w:color="auto"/>
              <w:right w:val="single" w:sz="4" w:space="0" w:color="auto"/>
            </w:tcBorders>
            <w:shd w:val="clear" w:color="auto" w:fill="auto"/>
            <w:noWrap/>
            <w:vAlign w:val="bottom"/>
            <w:hideMark/>
          </w:tcPr>
          <w:p w14:paraId="76F9719A"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-1.738376782</w:t>
            </w:r>
          </w:p>
        </w:tc>
      </w:tr>
      <w:tr w:rsidR="00370BFA" w:rsidRPr="00370BFA" w14:paraId="24B509CE"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30BD7F63"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70CCC5D7"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Caucasian</w:t>
            </w:r>
          </w:p>
        </w:tc>
        <w:tc>
          <w:tcPr>
            <w:tcW w:w="1560" w:type="dxa"/>
            <w:tcBorders>
              <w:top w:val="nil"/>
              <w:left w:val="nil"/>
              <w:bottom w:val="single" w:sz="4" w:space="0" w:color="auto"/>
              <w:right w:val="single" w:sz="4" w:space="0" w:color="auto"/>
            </w:tcBorders>
            <w:shd w:val="clear" w:color="auto" w:fill="auto"/>
            <w:noWrap/>
            <w:vAlign w:val="bottom"/>
            <w:hideMark/>
          </w:tcPr>
          <w:p w14:paraId="7ACEB0E1"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5.95E-06</w:t>
            </w:r>
          </w:p>
        </w:tc>
        <w:tc>
          <w:tcPr>
            <w:tcW w:w="1900" w:type="dxa"/>
            <w:tcBorders>
              <w:top w:val="nil"/>
              <w:left w:val="nil"/>
              <w:bottom w:val="single" w:sz="4" w:space="0" w:color="auto"/>
              <w:right w:val="single" w:sz="4" w:space="0" w:color="auto"/>
            </w:tcBorders>
            <w:shd w:val="clear" w:color="auto" w:fill="auto"/>
            <w:noWrap/>
            <w:vAlign w:val="bottom"/>
            <w:hideMark/>
          </w:tcPr>
          <w:p w14:paraId="6664979B"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-0.431369408</w:t>
            </w:r>
          </w:p>
        </w:tc>
        <w:tc>
          <w:tcPr>
            <w:tcW w:w="2020" w:type="dxa"/>
            <w:tcBorders>
              <w:top w:val="nil"/>
              <w:left w:val="nil"/>
              <w:bottom w:val="single" w:sz="4" w:space="0" w:color="auto"/>
              <w:right w:val="single" w:sz="4" w:space="0" w:color="auto"/>
            </w:tcBorders>
            <w:shd w:val="clear" w:color="auto" w:fill="auto"/>
            <w:noWrap/>
            <w:vAlign w:val="bottom"/>
            <w:hideMark/>
          </w:tcPr>
          <w:p w14:paraId="3C18F67E"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-0.174630592</w:t>
            </w:r>
          </w:p>
        </w:tc>
      </w:tr>
      <w:tr w:rsidR="00370BFA" w:rsidRPr="00370BFA" w14:paraId="5EC8B7FC"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5045E8FE"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25084B37"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Asian</w:t>
            </w:r>
          </w:p>
        </w:tc>
        <w:tc>
          <w:tcPr>
            <w:tcW w:w="1560" w:type="dxa"/>
            <w:tcBorders>
              <w:top w:val="nil"/>
              <w:left w:val="nil"/>
              <w:bottom w:val="single" w:sz="4" w:space="0" w:color="auto"/>
              <w:right w:val="single" w:sz="4" w:space="0" w:color="auto"/>
            </w:tcBorders>
            <w:shd w:val="clear" w:color="auto" w:fill="auto"/>
            <w:noWrap/>
            <w:vAlign w:val="bottom"/>
            <w:hideMark/>
          </w:tcPr>
          <w:p w14:paraId="4A3A48E2"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3.52E-15</w:t>
            </w:r>
          </w:p>
        </w:tc>
        <w:tc>
          <w:tcPr>
            <w:tcW w:w="1900" w:type="dxa"/>
            <w:tcBorders>
              <w:top w:val="nil"/>
              <w:left w:val="nil"/>
              <w:bottom w:val="single" w:sz="4" w:space="0" w:color="auto"/>
              <w:right w:val="single" w:sz="4" w:space="0" w:color="auto"/>
            </w:tcBorders>
            <w:shd w:val="clear" w:color="auto" w:fill="auto"/>
            <w:noWrap/>
            <w:vAlign w:val="bottom"/>
            <w:hideMark/>
          </w:tcPr>
          <w:p w14:paraId="390AE004"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0.420517844</w:t>
            </w:r>
          </w:p>
        </w:tc>
        <w:tc>
          <w:tcPr>
            <w:tcW w:w="2020" w:type="dxa"/>
            <w:tcBorders>
              <w:top w:val="nil"/>
              <w:left w:val="nil"/>
              <w:bottom w:val="single" w:sz="4" w:space="0" w:color="auto"/>
              <w:right w:val="single" w:sz="4" w:space="0" w:color="auto"/>
            </w:tcBorders>
            <w:shd w:val="clear" w:color="auto" w:fill="auto"/>
            <w:noWrap/>
            <w:vAlign w:val="bottom"/>
            <w:hideMark/>
          </w:tcPr>
          <w:p w14:paraId="7140D217"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0.672148823</w:t>
            </w:r>
          </w:p>
        </w:tc>
      </w:tr>
      <w:tr w:rsidR="00370BFA" w:rsidRPr="00370BFA" w14:paraId="2DC75EAE"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554733A9"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2795B090"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Native American</w:t>
            </w:r>
          </w:p>
        </w:tc>
        <w:tc>
          <w:tcPr>
            <w:tcW w:w="1560" w:type="dxa"/>
            <w:tcBorders>
              <w:top w:val="nil"/>
              <w:left w:val="nil"/>
              <w:bottom w:val="single" w:sz="4" w:space="0" w:color="auto"/>
              <w:right w:val="single" w:sz="4" w:space="0" w:color="auto"/>
            </w:tcBorders>
            <w:shd w:val="clear" w:color="auto" w:fill="auto"/>
            <w:noWrap/>
            <w:vAlign w:val="bottom"/>
            <w:hideMark/>
          </w:tcPr>
          <w:p w14:paraId="34A359C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2.73E-103</w:t>
            </w:r>
          </w:p>
        </w:tc>
        <w:tc>
          <w:tcPr>
            <w:tcW w:w="1900" w:type="dxa"/>
            <w:tcBorders>
              <w:top w:val="nil"/>
              <w:left w:val="nil"/>
              <w:bottom w:val="single" w:sz="4" w:space="0" w:color="auto"/>
              <w:right w:val="single" w:sz="4" w:space="0" w:color="auto"/>
            </w:tcBorders>
            <w:shd w:val="clear" w:color="auto" w:fill="auto"/>
            <w:noWrap/>
            <w:vAlign w:val="bottom"/>
            <w:hideMark/>
          </w:tcPr>
          <w:p w14:paraId="79B9175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-3.265014487</w:t>
            </w:r>
          </w:p>
        </w:tc>
        <w:tc>
          <w:tcPr>
            <w:tcW w:w="2020" w:type="dxa"/>
            <w:tcBorders>
              <w:top w:val="nil"/>
              <w:left w:val="nil"/>
              <w:bottom w:val="single" w:sz="4" w:space="0" w:color="auto"/>
              <w:right w:val="single" w:sz="4" w:space="0" w:color="auto"/>
            </w:tcBorders>
            <w:shd w:val="clear" w:color="auto" w:fill="auto"/>
            <w:noWrap/>
            <w:vAlign w:val="bottom"/>
            <w:hideMark/>
          </w:tcPr>
          <w:p w14:paraId="4CC146D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-2.984985513</w:t>
            </w:r>
          </w:p>
        </w:tc>
      </w:tr>
      <w:tr w:rsidR="00370BFA" w:rsidRPr="00370BFA" w14:paraId="14FFE274" w14:textId="77777777" w:rsidTr="00370BFA">
        <w:trPr>
          <w:trHeight w:val="320"/>
        </w:trPr>
        <w:tc>
          <w:tcPr>
            <w:tcW w:w="220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5487F201" w14:textId="77777777" w:rsidR="00370BFA" w:rsidRPr="00370BFA" w:rsidRDefault="00370BFA" w:rsidP="00370BFA">
            <w:pPr>
              <w:spacing w:line="240" w:lineRule="auto"/>
              <w:jc w:val="center"/>
              <w:rPr>
                <w:rFonts w:ascii="Calibri" w:eastAsia="Times New Roman" w:hAnsi="Calibri" w:cs="Times New Roman"/>
                <w:sz w:val="24"/>
                <w:szCs w:val="24"/>
              </w:rPr>
            </w:pPr>
            <w:r w:rsidRPr="00370BFA">
              <w:rPr>
                <w:rFonts w:ascii="Calibri" w:eastAsia="Times New Roman" w:hAnsi="Calibri" w:cs="Times New Roman"/>
                <w:sz w:val="24"/>
                <w:szCs w:val="24"/>
              </w:rPr>
              <w:t>Asian</w:t>
            </w:r>
          </w:p>
        </w:tc>
        <w:tc>
          <w:tcPr>
            <w:tcW w:w="2080" w:type="dxa"/>
            <w:tcBorders>
              <w:top w:val="nil"/>
              <w:left w:val="nil"/>
              <w:bottom w:val="single" w:sz="4" w:space="0" w:color="auto"/>
              <w:right w:val="single" w:sz="4" w:space="0" w:color="auto"/>
            </w:tcBorders>
            <w:shd w:val="clear" w:color="auto" w:fill="auto"/>
            <w:noWrap/>
            <w:vAlign w:val="bottom"/>
            <w:hideMark/>
          </w:tcPr>
          <w:p w14:paraId="7E5C046C"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Other</w:t>
            </w:r>
          </w:p>
        </w:tc>
        <w:tc>
          <w:tcPr>
            <w:tcW w:w="1560" w:type="dxa"/>
            <w:tcBorders>
              <w:top w:val="nil"/>
              <w:left w:val="nil"/>
              <w:bottom w:val="single" w:sz="4" w:space="0" w:color="auto"/>
              <w:right w:val="single" w:sz="4" w:space="0" w:color="auto"/>
            </w:tcBorders>
            <w:shd w:val="clear" w:color="auto" w:fill="auto"/>
            <w:noWrap/>
            <w:vAlign w:val="bottom"/>
            <w:hideMark/>
          </w:tcPr>
          <w:p w14:paraId="2B22B14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0.047941315</w:t>
            </w:r>
          </w:p>
        </w:tc>
        <w:tc>
          <w:tcPr>
            <w:tcW w:w="1900" w:type="dxa"/>
            <w:tcBorders>
              <w:top w:val="nil"/>
              <w:left w:val="nil"/>
              <w:bottom w:val="single" w:sz="4" w:space="0" w:color="auto"/>
              <w:right w:val="single" w:sz="4" w:space="0" w:color="auto"/>
            </w:tcBorders>
            <w:shd w:val="clear" w:color="auto" w:fill="auto"/>
            <w:noWrap/>
            <w:vAlign w:val="bottom"/>
            <w:hideMark/>
          </w:tcPr>
          <w:p w14:paraId="6CF8996E"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-0.29199117</w:t>
            </w:r>
          </w:p>
        </w:tc>
        <w:tc>
          <w:tcPr>
            <w:tcW w:w="2020" w:type="dxa"/>
            <w:tcBorders>
              <w:top w:val="nil"/>
              <w:left w:val="nil"/>
              <w:bottom w:val="single" w:sz="4" w:space="0" w:color="auto"/>
              <w:right w:val="single" w:sz="4" w:space="0" w:color="auto"/>
            </w:tcBorders>
            <w:shd w:val="clear" w:color="auto" w:fill="auto"/>
            <w:noWrap/>
            <w:vAlign w:val="bottom"/>
            <w:hideMark/>
          </w:tcPr>
          <w:p w14:paraId="1823159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-0.001342164</w:t>
            </w:r>
          </w:p>
        </w:tc>
      </w:tr>
      <w:tr w:rsidR="00370BFA" w:rsidRPr="00370BFA" w14:paraId="38E2E6A0"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379F3024"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7106B12A"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African-American</w:t>
            </w:r>
          </w:p>
        </w:tc>
        <w:tc>
          <w:tcPr>
            <w:tcW w:w="1560" w:type="dxa"/>
            <w:tcBorders>
              <w:top w:val="nil"/>
              <w:left w:val="nil"/>
              <w:bottom w:val="single" w:sz="4" w:space="0" w:color="auto"/>
              <w:right w:val="single" w:sz="4" w:space="0" w:color="auto"/>
            </w:tcBorders>
            <w:shd w:val="clear" w:color="auto" w:fill="auto"/>
            <w:noWrap/>
            <w:vAlign w:val="bottom"/>
            <w:hideMark/>
          </w:tcPr>
          <w:p w14:paraId="28C77B2A"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4.57E-84</w:t>
            </w:r>
          </w:p>
        </w:tc>
        <w:tc>
          <w:tcPr>
            <w:tcW w:w="1900" w:type="dxa"/>
            <w:tcBorders>
              <w:top w:val="nil"/>
              <w:left w:val="nil"/>
              <w:bottom w:val="single" w:sz="4" w:space="0" w:color="auto"/>
              <w:right w:val="single" w:sz="4" w:space="0" w:color="auto"/>
            </w:tcBorders>
            <w:shd w:val="clear" w:color="auto" w:fill="auto"/>
            <w:noWrap/>
            <w:vAlign w:val="bottom"/>
            <w:hideMark/>
          </w:tcPr>
          <w:p w14:paraId="07CCCB1C"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-2.441579274</w:t>
            </w:r>
          </w:p>
        </w:tc>
        <w:tc>
          <w:tcPr>
            <w:tcW w:w="2020" w:type="dxa"/>
            <w:tcBorders>
              <w:top w:val="nil"/>
              <w:left w:val="nil"/>
              <w:bottom w:val="single" w:sz="4" w:space="0" w:color="auto"/>
              <w:right w:val="single" w:sz="4" w:space="0" w:color="auto"/>
            </w:tcBorders>
            <w:shd w:val="clear" w:color="auto" w:fill="auto"/>
            <w:noWrap/>
            <w:vAlign w:val="bottom"/>
            <w:hideMark/>
          </w:tcPr>
          <w:p w14:paraId="5698A44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-2.176420726</w:t>
            </w:r>
          </w:p>
        </w:tc>
      </w:tr>
      <w:tr w:rsidR="00370BFA" w:rsidRPr="00370BFA" w14:paraId="0442D89D"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73B64FC1"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341E91D4"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Caucasian</w:t>
            </w:r>
          </w:p>
        </w:tc>
        <w:tc>
          <w:tcPr>
            <w:tcW w:w="1560" w:type="dxa"/>
            <w:tcBorders>
              <w:top w:val="nil"/>
              <w:left w:val="nil"/>
              <w:bottom w:val="single" w:sz="4" w:space="0" w:color="auto"/>
              <w:right w:val="single" w:sz="4" w:space="0" w:color="auto"/>
            </w:tcBorders>
            <w:shd w:val="clear" w:color="auto" w:fill="auto"/>
            <w:noWrap/>
            <w:vAlign w:val="bottom"/>
            <w:hideMark/>
          </w:tcPr>
          <w:p w14:paraId="13CD4F74"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1.01E-30</w:t>
            </w:r>
          </w:p>
        </w:tc>
        <w:tc>
          <w:tcPr>
            <w:tcW w:w="1900" w:type="dxa"/>
            <w:tcBorders>
              <w:top w:val="nil"/>
              <w:left w:val="nil"/>
              <w:bottom w:val="single" w:sz="4" w:space="0" w:color="auto"/>
              <w:right w:val="single" w:sz="4" w:space="0" w:color="auto"/>
            </w:tcBorders>
            <w:shd w:val="clear" w:color="auto" w:fill="auto"/>
            <w:noWrap/>
            <w:vAlign w:val="bottom"/>
            <w:hideMark/>
          </w:tcPr>
          <w:p w14:paraId="466DDC0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-0.987956988</w:t>
            </w:r>
          </w:p>
        </w:tc>
        <w:tc>
          <w:tcPr>
            <w:tcW w:w="2020" w:type="dxa"/>
            <w:tcBorders>
              <w:top w:val="nil"/>
              <w:left w:val="nil"/>
              <w:bottom w:val="single" w:sz="4" w:space="0" w:color="auto"/>
              <w:right w:val="single" w:sz="4" w:space="0" w:color="auto"/>
            </w:tcBorders>
            <w:shd w:val="clear" w:color="auto" w:fill="auto"/>
            <w:noWrap/>
            <w:vAlign w:val="bottom"/>
            <w:hideMark/>
          </w:tcPr>
          <w:p w14:paraId="7F9EA592"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-0.740709678</w:t>
            </w:r>
          </w:p>
        </w:tc>
      </w:tr>
      <w:tr w:rsidR="00370BFA" w:rsidRPr="00370BFA" w14:paraId="6145BD6D"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137CBB35"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33268E43"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Hispanic</w:t>
            </w:r>
          </w:p>
        </w:tc>
        <w:tc>
          <w:tcPr>
            <w:tcW w:w="1560" w:type="dxa"/>
            <w:tcBorders>
              <w:top w:val="nil"/>
              <w:left w:val="nil"/>
              <w:bottom w:val="single" w:sz="4" w:space="0" w:color="auto"/>
              <w:right w:val="single" w:sz="4" w:space="0" w:color="auto"/>
            </w:tcBorders>
            <w:shd w:val="clear" w:color="auto" w:fill="auto"/>
            <w:noWrap/>
            <w:vAlign w:val="bottom"/>
            <w:hideMark/>
          </w:tcPr>
          <w:p w14:paraId="692C680B"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4.18E-10</w:t>
            </w:r>
          </w:p>
        </w:tc>
        <w:tc>
          <w:tcPr>
            <w:tcW w:w="1900" w:type="dxa"/>
            <w:tcBorders>
              <w:top w:val="nil"/>
              <w:left w:val="nil"/>
              <w:bottom w:val="single" w:sz="4" w:space="0" w:color="auto"/>
              <w:right w:val="single" w:sz="4" w:space="0" w:color="auto"/>
            </w:tcBorders>
            <w:shd w:val="clear" w:color="auto" w:fill="auto"/>
            <w:noWrap/>
            <w:vAlign w:val="bottom"/>
            <w:hideMark/>
          </w:tcPr>
          <w:p w14:paraId="67A067A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-0.561457614</w:t>
            </w:r>
          </w:p>
        </w:tc>
        <w:tc>
          <w:tcPr>
            <w:tcW w:w="2020" w:type="dxa"/>
            <w:tcBorders>
              <w:top w:val="nil"/>
              <w:left w:val="nil"/>
              <w:bottom w:val="single" w:sz="4" w:space="0" w:color="auto"/>
              <w:right w:val="single" w:sz="4" w:space="0" w:color="auto"/>
            </w:tcBorders>
            <w:shd w:val="clear" w:color="auto" w:fill="auto"/>
            <w:noWrap/>
            <w:vAlign w:val="bottom"/>
            <w:hideMark/>
          </w:tcPr>
          <w:p w14:paraId="0FB65774"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-0.302542386</w:t>
            </w:r>
          </w:p>
        </w:tc>
      </w:tr>
      <w:tr w:rsidR="00370BFA" w:rsidRPr="00370BFA" w14:paraId="2C140217"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4B80F8F5"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2DDB9A3C"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Native American</w:t>
            </w:r>
          </w:p>
        </w:tc>
        <w:tc>
          <w:tcPr>
            <w:tcW w:w="1560" w:type="dxa"/>
            <w:tcBorders>
              <w:top w:val="nil"/>
              <w:left w:val="nil"/>
              <w:bottom w:val="single" w:sz="4" w:space="0" w:color="auto"/>
              <w:right w:val="single" w:sz="4" w:space="0" w:color="auto"/>
            </w:tcBorders>
            <w:shd w:val="clear" w:color="auto" w:fill="auto"/>
            <w:noWrap/>
            <w:vAlign w:val="bottom"/>
            <w:hideMark/>
          </w:tcPr>
          <w:p w14:paraId="5CB8B15C"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8.79E-112</w:t>
            </w:r>
          </w:p>
        </w:tc>
        <w:tc>
          <w:tcPr>
            <w:tcW w:w="1900" w:type="dxa"/>
            <w:tcBorders>
              <w:top w:val="nil"/>
              <w:left w:val="nil"/>
              <w:bottom w:val="single" w:sz="4" w:space="0" w:color="auto"/>
              <w:right w:val="single" w:sz="4" w:space="0" w:color="auto"/>
            </w:tcBorders>
            <w:shd w:val="clear" w:color="auto" w:fill="auto"/>
            <w:noWrap/>
            <w:vAlign w:val="bottom"/>
            <w:hideMark/>
          </w:tcPr>
          <w:p w14:paraId="3478EDCA"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-3.63371629</w:t>
            </w:r>
          </w:p>
        </w:tc>
        <w:tc>
          <w:tcPr>
            <w:tcW w:w="2020" w:type="dxa"/>
            <w:tcBorders>
              <w:top w:val="nil"/>
              <w:left w:val="nil"/>
              <w:bottom w:val="single" w:sz="4" w:space="0" w:color="auto"/>
              <w:right w:val="single" w:sz="4" w:space="0" w:color="auto"/>
            </w:tcBorders>
            <w:shd w:val="clear" w:color="auto" w:fill="auto"/>
            <w:noWrap/>
            <w:vAlign w:val="bottom"/>
            <w:hideMark/>
          </w:tcPr>
          <w:p w14:paraId="1E473048"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-3.349617044</w:t>
            </w:r>
          </w:p>
        </w:tc>
      </w:tr>
      <w:tr w:rsidR="00370BFA" w:rsidRPr="00370BFA" w14:paraId="7923C73B" w14:textId="77777777" w:rsidTr="00370BFA">
        <w:trPr>
          <w:trHeight w:val="320"/>
        </w:trPr>
        <w:tc>
          <w:tcPr>
            <w:tcW w:w="220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16A0EE38" w14:textId="77777777" w:rsidR="00370BFA" w:rsidRPr="00370BFA" w:rsidRDefault="00370BFA" w:rsidP="00370BFA">
            <w:pPr>
              <w:spacing w:line="240" w:lineRule="auto"/>
              <w:jc w:val="center"/>
              <w:rPr>
                <w:rFonts w:ascii="Calibri" w:eastAsia="Times New Roman" w:hAnsi="Calibri" w:cs="Times New Roman"/>
                <w:sz w:val="24"/>
                <w:szCs w:val="24"/>
              </w:rPr>
            </w:pPr>
            <w:r w:rsidRPr="00370BFA">
              <w:rPr>
                <w:rFonts w:ascii="Calibri" w:eastAsia="Times New Roman" w:hAnsi="Calibri" w:cs="Times New Roman"/>
                <w:sz w:val="24"/>
                <w:szCs w:val="24"/>
              </w:rPr>
              <w:t>Native American</w:t>
            </w:r>
          </w:p>
        </w:tc>
        <w:tc>
          <w:tcPr>
            <w:tcW w:w="2080" w:type="dxa"/>
            <w:tcBorders>
              <w:top w:val="nil"/>
              <w:left w:val="nil"/>
              <w:bottom w:val="single" w:sz="4" w:space="0" w:color="auto"/>
              <w:right w:val="single" w:sz="4" w:space="0" w:color="auto"/>
            </w:tcBorders>
            <w:shd w:val="clear" w:color="auto" w:fill="auto"/>
            <w:noWrap/>
            <w:vAlign w:val="bottom"/>
            <w:hideMark/>
          </w:tcPr>
          <w:p w14:paraId="36DFA739"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Other</w:t>
            </w:r>
          </w:p>
        </w:tc>
        <w:tc>
          <w:tcPr>
            <w:tcW w:w="1560" w:type="dxa"/>
            <w:tcBorders>
              <w:top w:val="nil"/>
              <w:left w:val="nil"/>
              <w:bottom w:val="single" w:sz="4" w:space="0" w:color="auto"/>
              <w:right w:val="single" w:sz="4" w:space="0" w:color="auto"/>
            </w:tcBorders>
            <w:shd w:val="clear" w:color="auto" w:fill="auto"/>
            <w:noWrap/>
            <w:vAlign w:val="bottom"/>
            <w:hideMark/>
          </w:tcPr>
          <w:p w14:paraId="3D1EF71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5.58E-113</w:t>
            </w:r>
          </w:p>
        </w:tc>
        <w:tc>
          <w:tcPr>
            <w:tcW w:w="1900" w:type="dxa"/>
            <w:tcBorders>
              <w:top w:val="nil"/>
              <w:left w:val="nil"/>
              <w:bottom w:val="single" w:sz="4" w:space="0" w:color="auto"/>
              <w:right w:val="single" w:sz="4" w:space="0" w:color="auto"/>
            </w:tcBorders>
            <w:shd w:val="clear" w:color="auto" w:fill="auto"/>
            <w:noWrap/>
            <w:vAlign w:val="bottom"/>
            <w:hideMark/>
          </w:tcPr>
          <w:p w14:paraId="67FB29B0"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3.362646473</w:t>
            </w:r>
          </w:p>
        </w:tc>
        <w:tc>
          <w:tcPr>
            <w:tcW w:w="2020" w:type="dxa"/>
            <w:tcBorders>
              <w:top w:val="nil"/>
              <w:left w:val="nil"/>
              <w:bottom w:val="single" w:sz="4" w:space="0" w:color="auto"/>
              <w:right w:val="single" w:sz="4" w:space="0" w:color="auto"/>
            </w:tcBorders>
            <w:shd w:val="clear" w:color="auto" w:fill="auto"/>
            <w:noWrap/>
            <w:vAlign w:val="bottom"/>
            <w:hideMark/>
          </w:tcPr>
          <w:p w14:paraId="297B4571"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3.627353527</w:t>
            </w:r>
          </w:p>
        </w:tc>
      </w:tr>
      <w:tr w:rsidR="00370BFA" w:rsidRPr="00370BFA" w14:paraId="578ED0B2"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6C9F11B3"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2D76F631"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African-American</w:t>
            </w:r>
          </w:p>
        </w:tc>
        <w:tc>
          <w:tcPr>
            <w:tcW w:w="1560" w:type="dxa"/>
            <w:tcBorders>
              <w:top w:val="nil"/>
              <w:left w:val="nil"/>
              <w:bottom w:val="single" w:sz="4" w:space="0" w:color="auto"/>
              <w:right w:val="single" w:sz="4" w:space="0" w:color="auto"/>
            </w:tcBorders>
            <w:shd w:val="clear" w:color="auto" w:fill="auto"/>
            <w:noWrap/>
            <w:vAlign w:val="bottom"/>
            <w:hideMark/>
          </w:tcPr>
          <w:p w14:paraId="47CF7A83"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4.27E-35</w:t>
            </w:r>
          </w:p>
        </w:tc>
        <w:tc>
          <w:tcPr>
            <w:tcW w:w="1900" w:type="dxa"/>
            <w:tcBorders>
              <w:top w:val="nil"/>
              <w:left w:val="nil"/>
              <w:bottom w:val="single" w:sz="4" w:space="0" w:color="auto"/>
              <w:right w:val="single" w:sz="4" w:space="0" w:color="auto"/>
            </w:tcBorders>
            <w:shd w:val="clear" w:color="auto" w:fill="auto"/>
            <w:noWrap/>
            <w:vAlign w:val="bottom"/>
            <w:hideMark/>
          </w:tcPr>
          <w:p w14:paraId="7D9BBCB7"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0.980023548</w:t>
            </w:r>
          </w:p>
        </w:tc>
        <w:tc>
          <w:tcPr>
            <w:tcW w:w="2020" w:type="dxa"/>
            <w:tcBorders>
              <w:top w:val="nil"/>
              <w:left w:val="nil"/>
              <w:bottom w:val="single" w:sz="4" w:space="0" w:color="auto"/>
              <w:right w:val="single" w:sz="4" w:space="0" w:color="auto"/>
            </w:tcBorders>
            <w:shd w:val="clear" w:color="auto" w:fill="auto"/>
            <w:noWrap/>
            <w:vAlign w:val="bottom"/>
            <w:hideMark/>
          </w:tcPr>
          <w:p w14:paraId="5AA3C379"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1.271976452</w:t>
            </w:r>
          </w:p>
        </w:tc>
      </w:tr>
      <w:tr w:rsidR="00370BFA" w:rsidRPr="00370BFA" w14:paraId="61C259D7"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1CE93168"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3919161C"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Caucasian</w:t>
            </w:r>
          </w:p>
        </w:tc>
        <w:tc>
          <w:tcPr>
            <w:tcW w:w="1560" w:type="dxa"/>
            <w:tcBorders>
              <w:top w:val="nil"/>
              <w:left w:val="nil"/>
              <w:bottom w:val="single" w:sz="4" w:space="0" w:color="auto"/>
              <w:right w:val="single" w:sz="4" w:space="0" w:color="auto"/>
            </w:tcBorders>
            <w:shd w:val="clear" w:color="auto" w:fill="auto"/>
            <w:noWrap/>
            <w:vAlign w:val="bottom"/>
            <w:hideMark/>
          </w:tcPr>
          <w:p w14:paraId="1271F3E9"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2.94E-98</w:t>
            </w:r>
          </w:p>
        </w:tc>
        <w:tc>
          <w:tcPr>
            <w:tcW w:w="1900" w:type="dxa"/>
            <w:tcBorders>
              <w:top w:val="nil"/>
              <w:left w:val="nil"/>
              <w:bottom w:val="single" w:sz="4" w:space="0" w:color="auto"/>
              <w:right w:val="single" w:sz="4" w:space="0" w:color="auto"/>
            </w:tcBorders>
            <w:shd w:val="clear" w:color="auto" w:fill="auto"/>
            <w:noWrap/>
            <w:vAlign w:val="bottom"/>
            <w:hideMark/>
          </w:tcPr>
          <w:p w14:paraId="38A6ECEA"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2.727610696</w:t>
            </w:r>
          </w:p>
        </w:tc>
        <w:tc>
          <w:tcPr>
            <w:tcW w:w="2020" w:type="dxa"/>
            <w:tcBorders>
              <w:top w:val="nil"/>
              <w:left w:val="nil"/>
              <w:bottom w:val="single" w:sz="4" w:space="0" w:color="auto"/>
              <w:right w:val="single" w:sz="4" w:space="0" w:color="auto"/>
            </w:tcBorders>
            <w:shd w:val="clear" w:color="auto" w:fill="auto"/>
            <w:noWrap/>
            <w:vAlign w:val="bottom"/>
            <w:hideMark/>
          </w:tcPr>
          <w:p w14:paraId="76DB9A7B"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3.002389304</w:t>
            </w:r>
          </w:p>
        </w:tc>
      </w:tr>
      <w:tr w:rsidR="00370BFA" w:rsidRPr="00370BFA" w14:paraId="773DA2CC"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77FD825D"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537F3440"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Hispanic</w:t>
            </w:r>
          </w:p>
        </w:tc>
        <w:tc>
          <w:tcPr>
            <w:tcW w:w="1560" w:type="dxa"/>
            <w:tcBorders>
              <w:top w:val="nil"/>
              <w:left w:val="nil"/>
              <w:bottom w:val="single" w:sz="4" w:space="0" w:color="auto"/>
              <w:right w:val="single" w:sz="4" w:space="0" w:color="auto"/>
            </w:tcBorders>
            <w:shd w:val="clear" w:color="auto" w:fill="auto"/>
            <w:noWrap/>
            <w:vAlign w:val="bottom"/>
            <w:hideMark/>
          </w:tcPr>
          <w:p w14:paraId="52046ED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2.63E-98</w:t>
            </w:r>
          </w:p>
        </w:tc>
        <w:tc>
          <w:tcPr>
            <w:tcW w:w="1900" w:type="dxa"/>
            <w:tcBorders>
              <w:top w:val="nil"/>
              <w:left w:val="nil"/>
              <w:bottom w:val="single" w:sz="4" w:space="0" w:color="auto"/>
              <w:right w:val="single" w:sz="4" w:space="0" w:color="auto"/>
            </w:tcBorders>
            <w:shd w:val="clear" w:color="auto" w:fill="auto"/>
            <w:noWrap/>
            <w:vAlign w:val="bottom"/>
            <w:hideMark/>
          </w:tcPr>
          <w:p w14:paraId="0F1DF88B"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2.913945577</w:t>
            </w:r>
          </w:p>
        </w:tc>
        <w:tc>
          <w:tcPr>
            <w:tcW w:w="2020" w:type="dxa"/>
            <w:tcBorders>
              <w:top w:val="nil"/>
              <w:left w:val="nil"/>
              <w:bottom w:val="single" w:sz="4" w:space="0" w:color="auto"/>
              <w:right w:val="single" w:sz="4" w:space="0" w:color="auto"/>
            </w:tcBorders>
            <w:shd w:val="clear" w:color="auto" w:fill="auto"/>
            <w:noWrap/>
            <w:vAlign w:val="bottom"/>
            <w:hideMark/>
          </w:tcPr>
          <w:p w14:paraId="0BD4A153"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3.209387756</w:t>
            </w:r>
          </w:p>
        </w:tc>
      </w:tr>
      <w:tr w:rsidR="00370BFA" w:rsidRPr="00370BFA" w14:paraId="7786F7BF"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129B6E6A"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6FE7872F"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Asian</w:t>
            </w:r>
          </w:p>
        </w:tc>
        <w:tc>
          <w:tcPr>
            <w:tcW w:w="1560" w:type="dxa"/>
            <w:tcBorders>
              <w:top w:val="nil"/>
              <w:left w:val="nil"/>
              <w:bottom w:val="single" w:sz="4" w:space="0" w:color="auto"/>
              <w:right w:val="single" w:sz="4" w:space="0" w:color="auto"/>
            </w:tcBorders>
            <w:shd w:val="clear" w:color="auto" w:fill="auto"/>
            <w:noWrap/>
            <w:vAlign w:val="bottom"/>
            <w:hideMark/>
          </w:tcPr>
          <w:p w14:paraId="203A1C7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2.20E-111</w:t>
            </w:r>
          </w:p>
        </w:tc>
        <w:tc>
          <w:tcPr>
            <w:tcW w:w="1900" w:type="dxa"/>
            <w:tcBorders>
              <w:top w:val="nil"/>
              <w:left w:val="nil"/>
              <w:bottom w:val="single" w:sz="4" w:space="0" w:color="auto"/>
              <w:right w:val="single" w:sz="4" w:space="0" w:color="auto"/>
            </w:tcBorders>
            <w:shd w:val="clear" w:color="auto" w:fill="auto"/>
            <w:noWrap/>
            <w:vAlign w:val="bottom"/>
            <w:hideMark/>
          </w:tcPr>
          <w:p w14:paraId="706408E1"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3.518941808</w:t>
            </w:r>
          </w:p>
        </w:tc>
        <w:tc>
          <w:tcPr>
            <w:tcW w:w="2020" w:type="dxa"/>
            <w:tcBorders>
              <w:top w:val="nil"/>
              <w:left w:val="nil"/>
              <w:bottom w:val="single" w:sz="4" w:space="0" w:color="auto"/>
              <w:right w:val="single" w:sz="4" w:space="0" w:color="auto"/>
            </w:tcBorders>
            <w:shd w:val="clear" w:color="auto" w:fill="auto"/>
            <w:noWrap/>
            <w:vAlign w:val="bottom"/>
            <w:hideMark/>
          </w:tcPr>
          <w:p w14:paraId="48B58A49"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3.806391525</w:t>
            </w:r>
          </w:p>
        </w:tc>
      </w:tr>
    </w:tbl>
    <w:p w14:paraId="71FD6CF1" w14:textId="77777777" w:rsidR="0006324B" w:rsidRPr="00DB4958" w:rsidRDefault="0006324B">
      <w:pPr>
        <w:jc w:val="both"/>
        <w:rPr>
          <w:sz w:val="24"/>
          <w:szCs w:val="24"/>
        </w:rPr>
      </w:pPr>
    </w:p>
    <w:p w14:paraId="41E52149" w14:textId="77777777" w:rsidR="0006324B" w:rsidRPr="00DB4958" w:rsidRDefault="0006324B">
      <w:pPr>
        <w:widowControl w:val="0"/>
        <w:spacing w:line="240" w:lineRule="auto"/>
        <w:rPr>
          <w:sz w:val="24"/>
          <w:szCs w:val="24"/>
        </w:rPr>
      </w:pPr>
    </w:p>
    <w:p w14:paraId="0E3ACFE7" w14:textId="7122B1C9" w:rsidR="0006324B" w:rsidRDefault="00324F74" w:rsidP="00324F74">
      <w:pPr>
        <w:pStyle w:val="Heading1"/>
      </w:pPr>
      <w:bookmarkStart w:id="81" w:name="_Toc474102004"/>
      <w:r>
        <w:t>Appendix B</w:t>
      </w:r>
      <w:bookmarkEnd w:id="81"/>
    </w:p>
    <w:p w14:paraId="7689E5B6" w14:textId="6070282D" w:rsidR="00324F74" w:rsidRDefault="00B529AF" w:rsidP="00324F74">
      <w:r>
        <w:t>These are all of the coefficients</w:t>
      </w:r>
      <w:r w:rsidR="00324F74">
        <w:t xml:space="preserve"> from the logistic regressions run in subsection “Redefinition of the Dependent Variable” under “Analysis”</w:t>
      </w:r>
    </w:p>
    <w:p w14:paraId="762390EC" w14:textId="492F9F90" w:rsidR="00B529AF" w:rsidRPr="00324F74" w:rsidRDefault="00B529AF" w:rsidP="00B529AF">
      <w:pPr>
        <w:pStyle w:val="Heading2"/>
      </w:pPr>
      <w:bookmarkStart w:id="82" w:name="_Toc474102005"/>
      <w:r>
        <w:t>Including Medium-Risk Defendants with Low-Risk</w:t>
      </w:r>
      <w:bookmarkEnd w:id="82"/>
    </w:p>
    <w:p w14:paraId="380E4B3C" w14:textId="77777777" w:rsidR="00324F74" w:rsidRDefault="00324F74" w:rsidP="00324F74"/>
    <w:p w14:paraId="2D74821F" w14:textId="3B3891F0" w:rsidR="00324F74" w:rsidRDefault="00324F74" w:rsidP="00324F74">
      <w:r>
        <w:t>Normal Recidivism:</w:t>
      </w:r>
    </w:p>
    <w:p w14:paraId="69B0B5BA" w14:textId="77777777" w:rsidR="00324F74" w:rsidRDefault="00324F74" w:rsidP="00324F74"/>
    <w:p w14:paraId="1768FD03" w14:textId="77777777" w:rsidR="00324F74" w:rsidRDefault="00324F74" w:rsidP="00324F74">
      <w:r>
        <w:t>Call:</w:t>
      </w:r>
    </w:p>
    <w:p w14:paraId="31BF291E" w14:textId="77777777" w:rsidR="00324F74" w:rsidRDefault="00324F74" w:rsidP="00324F74">
      <w:proofErr w:type="spellStart"/>
      <w:proofErr w:type="gramStart"/>
      <w:r>
        <w:t>glm</w:t>
      </w:r>
      <w:proofErr w:type="spellEnd"/>
      <w:r>
        <w:t>(</w:t>
      </w:r>
      <w:proofErr w:type="gramEnd"/>
      <w:r>
        <w:t xml:space="preserve">formula = </w:t>
      </w:r>
      <w:proofErr w:type="spellStart"/>
      <w:r>
        <w:t>score_factor</w:t>
      </w:r>
      <w:proofErr w:type="spellEnd"/>
      <w:r>
        <w:t xml:space="preserve"> ~ </w:t>
      </w:r>
      <w:proofErr w:type="spellStart"/>
      <w:r>
        <w:t>gender_factor</w:t>
      </w:r>
      <w:proofErr w:type="spellEnd"/>
      <w:r>
        <w:t xml:space="preserve"> + </w:t>
      </w:r>
      <w:proofErr w:type="spellStart"/>
      <w:r>
        <w:t>age_factor</w:t>
      </w:r>
      <w:proofErr w:type="spellEnd"/>
      <w:r>
        <w:t xml:space="preserve"> + </w:t>
      </w:r>
      <w:proofErr w:type="spellStart"/>
      <w:r>
        <w:t>race_factor</w:t>
      </w:r>
      <w:proofErr w:type="spellEnd"/>
      <w:r>
        <w:t xml:space="preserve"> + </w:t>
      </w:r>
    </w:p>
    <w:p w14:paraId="0D993340" w14:textId="77777777" w:rsidR="00324F74" w:rsidRDefault="00324F74" w:rsidP="00324F74">
      <w:r>
        <w:t xml:space="preserve">    </w:t>
      </w:r>
      <w:proofErr w:type="spellStart"/>
      <w:r>
        <w:t>priors_count</w:t>
      </w:r>
      <w:proofErr w:type="spellEnd"/>
      <w:r>
        <w:t xml:space="preserve"> + </w:t>
      </w:r>
      <w:proofErr w:type="spellStart"/>
      <w:r>
        <w:t>crime_factor</w:t>
      </w:r>
      <w:proofErr w:type="spellEnd"/>
      <w:r>
        <w:t xml:space="preserve"> + </w:t>
      </w:r>
      <w:proofErr w:type="spellStart"/>
      <w:r>
        <w:t>two_year_recid</w:t>
      </w:r>
      <w:proofErr w:type="spellEnd"/>
      <w:r>
        <w:t xml:space="preserve">, family = "binomial", </w:t>
      </w:r>
    </w:p>
    <w:p w14:paraId="494FDF70" w14:textId="77777777" w:rsidR="00324F74" w:rsidRDefault="00324F74" w:rsidP="00324F74">
      <w:r>
        <w:t xml:space="preserve">    data = </w:t>
      </w:r>
      <w:proofErr w:type="spellStart"/>
      <w:r>
        <w:t>df</w:t>
      </w:r>
      <w:proofErr w:type="spellEnd"/>
      <w:r>
        <w:t>)</w:t>
      </w:r>
    </w:p>
    <w:p w14:paraId="61CB8A14" w14:textId="77777777" w:rsidR="00324F74" w:rsidRDefault="00324F74" w:rsidP="00324F74"/>
    <w:p w14:paraId="587CFFAD" w14:textId="77777777" w:rsidR="00324F74" w:rsidRDefault="00324F74" w:rsidP="00324F74">
      <w:r>
        <w:t>Coefficients:</w:t>
      </w:r>
    </w:p>
    <w:p w14:paraId="4E696497" w14:textId="77777777" w:rsidR="00324F74" w:rsidRDefault="00324F74" w:rsidP="00324F74">
      <w:r>
        <w:t xml:space="preserve">                             Estimate Std. Error z value </w:t>
      </w:r>
      <w:proofErr w:type="spellStart"/>
      <w:r>
        <w:t>Pr</w:t>
      </w:r>
      <w:proofErr w:type="spellEnd"/>
      <w:r>
        <w:t xml:space="preserve">(&gt;|z|)    </w:t>
      </w:r>
    </w:p>
    <w:p w14:paraId="3C44DF67" w14:textId="77777777" w:rsidR="00324F74" w:rsidRDefault="00324F74" w:rsidP="00324F74">
      <w:r>
        <w:t>(</w:t>
      </w:r>
      <w:proofErr w:type="gramStart"/>
      <w:r>
        <w:t xml:space="preserve">Intercept)   </w:t>
      </w:r>
      <w:proofErr w:type="gramEnd"/>
      <w:r>
        <w:t xml:space="preserve">              -3.024033   0.110133 -27.458  &lt; 2e-16 ***</w:t>
      </w:r>
    </w:p>
    <w:p w14:paraId="393B577F" w14:textId="77777777" w:rsidR="00324F74" w:rsidRDefault="00324F74" w:rsidP="00324F74">
      <w:proofErr w:type="spellStart"/>
      <w:r>
        <w:t>gender_factorFemale</w:t>
      </w:r>
      <w:proofErr w:type="spellEnd"/>
      <w:r>
        <w:t xml:space="preserve">         -0.129055   </w:t>
      </w:r>
      <w:proofErr w:type="gramStart"/>
      <w:r>
        <w:t>0.106215  -</w:t>
      </w:r>
      <w:proofErr w:type="gramEnd"/>
      <w:r>
        <w:t xml:space="preserve">1.215  0.22435    </w:t>
      </w:r>
    </w:p>
    <w:p w14:paraId="34987E40" w14:textId="77777777" w:rsidR="00324F74" w:rsidRDefault="00324F74" w:rsidP="00324F74">
      <w:proofErr w:type="spellStart"/>
      <w:r>
        <w:t>age_factorGreater</w:t>
      </w:r>
      <w:proofErr w:type="spellEnd"/>
      <w:r>
        <w:t xml:space="preserve"> than 45   -1.564373   0.151834 -10.</w:t>
      </w:r>
      <w:proofErr w:type="gramStart"/>
      <w:r>
        <w:t>303  &lt;</w:t>
      </w:r>
      <w:proofErr w:type="gramEnd"/>
      <w:r>
        <w:t xml:space="preserve"> 2e-16 ***</w:t>
      </w:r>
    </w:p>
    <w:p w14:paraId="5930324B" w14:textId="77777777" w:rsidR="00324F74" w:rsidRDefault="00324F74" w:rsidP="00324F74">
      <w:proofErr w:type="spellStart"/>
      <w:r>
        <w:t>age_factorLess</w:t>
      </w:r>
      <w:proofErr w:type="spellEnd"/>
      <w:r>
        <w:t xml:space="preserve"> than 25       1.118495   </w:t>
      </w:r>
      <w:proofErr w:type="gramStart"/>
      <w:r>
        <w:t>0.089018  12.565</w:t>
      </w:r>
      <w:proofErr w:type="gramEnd"/>
      <w:r>
        <w:t xml:space="preserve">  &lt; 2e-16 ***</w:t>
      </w:r>
    </w:p>
    <w:p w14:paraId="2906474E" w14:textId="77777777" w:rsidR="00324F74" w:rsidRDefault="00324F74" w:rsidP="00324F74">
      <w:proofErr w:type="spellStart"/>
      <w:r>
        <w:t>race_factorAfrican</w:t>
      </w:r>
      <w:proofErr w:type="spellEnd"/>
      <w:r>
        <w:t>-</w:t>
      </w:r>
      <w:proofErr w:type="gramStart"/>
      <w:r>
        <w:t>American  0.550768</w:t>
      </w:r>
      <w:proofErr w:type="gramEnd"/>
      <w:r>
        <w:t xml:space="preserve">   0.090930   6.057 1.39e-09 ***</w:t>
      </w:r>
    </w:p>
    <w:p w14:paraId="70EA4FED" w14:textId="77777777" w:rsidR="00324F74" w:rsidRDefault="00324F74" w:rsidP="00324F74">
      <w:proofErr w:type="spellStart"/>
      <w:r>
        <w:lastRenderedPageBreak/>
        <w:t>race_factorAsian</w:t>
      </w:r>
      <w:proofErr w:type="spellEnd"/>
      <w:r>
        <w:t xml:space="preserve">             0.335440   0.646452   </w:t>
      </w:r>
      <w:proofErr w:type="gramStart"/>
      <w:r>
        <w:t>0.519  0.60383</w:t>
      </w:r>
      <w:proofErr w:type="gramEnd"/>
      <w:r>
        <w:t xml:space="preserve">    </w:t>
      </w:r>
    </w:p>
    <w:p w14:paraId="68093A12" w14:textId="77777777" w:rsidR="00324F74" w:rsidRDefault="00324F74" w:rsidP="00324F74">
      <w:proofErr w:type="spellStart"/>
      <w:r>
        <w:t>race_factorHispanic</w:t>
      </w:r>
      <w:proofErr w:type="spellEnd"/>
      <w:r>
        <w:t xml:space="preserve">         -0.316655   </w:t>
      </w:r>
      <w:proofErr w:type="gramStart"/>
      <w:r>
        <w:t>0.185637  -</w:t>
      </w:r>
      <w:proofErr w:type="gramEnd"/>
      <w:r>
        <w:t xml:space="preserve">1.706  0.08805 .  </w:t>
      </w:r>
    </w:p>
    <w:p w14:paraId="4505B1DC" w14:textId="77777777" w:rsidR="00324F74" w:rsidRDefault="00324F74" w:rsidP="00324F74">
      <w:proofErr w:type="spellStart"/>
      <w:r>
        <w:t>race_factorNative</w:t>
      </w:r>
      <w:proofErr w:type="spellEnd"/>
      <w:r>
        <w:t xml:space="preserve"> American   1.234735   0.712263   </w:t>
      </w:r>
      <w:proofErr w:type="gramStart"/>
      <w:r>
        <w:t>1.734  0.08300</w:t>
      </w:r>
      <w:proofErr w:type="gramEnd"/>
      <w:r>
        <w:t xml:space="preserve"> .  </w:t>
      </w:r>
    </w:p>
    <w:p w14:paraId="06851F4A" w14:textId="77777777" w:rsidR="00324F74" w:rsidRDefault="00324F74" w:rsidP="00324F74">
      <w:proofErr w:type="spellStart"/>
      <w:r>
        <w:t>race_factorOther</w:t>
      </w:r>
      <w:proofErr w:type="spellEnd"/>
      <w:r>
        <w:t xml:space="preserve">            -0.665420   </w:t>
      </w:r>
      <w:proofErr w:type="gramStart"/>
      <w:r>
        <w:t>0.252517  -</w:t>
      </w:r>
      <w:proofErr w:type="gramEnd"/>
      <w:r>
        <w:t xml:space="preserve">2.635  0.00841 ** </w:t>
      </w:r>
    </w:p>
    <w:p w14:paraId="3C0E0F9B" w14:textId="77777777" w:rsidR="00324F74" w:rsidRDefault="00324F74" w:rsidP="00324F74">
      <w:proofErr w:type="spellStart"/>
      <w:r>
        <w:t>priors_count</w:t>
      </w:r>
      <w:proofErr w:type="spellEnd"/>
      <w:r>
        <w:t xml:space="preserve">                 0.187365   </w:t>
      </w:r>
      <w:proofErr w:type="gramStart"/>
      <w:r>
        <w:t>0.008741  21.436</w:t>
      </w:r>
      <w:proofErr w:type="gramEnd"/>
      <w:r>
        <w:t xml:space="preserve">  &lt; 2e-16 ***</w:t>
      </w:r>
    </w:p>
    <w:p w14:paraId="02799038" w14:textId="77777777" w:rsidR="00324F74" w:rsidRDefault="00324F74" w:rsidP="00324F74">
      <w:proofErr w:type="spellStart"/>
      <w:r>
        <w:t>crime_factorM</w:t>
      </w:r>
      <w:proofErr w:type="spellEnd"/>
      <w:r>
        <w:t xml:space="preserve">               -0.378929   </w:t>
      </w:r>
      <w:proofErr w:type="gramStart"/>
      <w:r>
        <w:t>0.087486  -</w:t>
      </w:r>
      <w:proofErr w:type="gramEnd"/>
      <w:r>
        <w:t>4.331 1.48e-05 ***</w:t>
      </w:r>
    </w:p>
    <w:p w14:paraId="0C9E5ED5" w14:textId="77777777" w:rsidR="00324F74" w:rsidRDefault="00324F74" w:rsidP="00324F74">
      <w:proofErr w:type="spellStart"/>
      <w:r>
        <w:t>two_year_recid</w:t>
      </w:r>
      <w:proofErr w:type="spellEnd"/>
      <w:r>
        <w:t xml:space="preserve">               0.831533   </w:t>
      </w:r>
      <w:proofErr w:type="gramStart"/>
      <w:r>
        <w:t>0.081797  10.166</w:t>
      </w:r>
      <w:proofErr w:type="gramEnd"/>
      <w:r>
        <w:t xml:space="preserve">  &lt; 2e-16 ***</w:t>
      </w:r>
    </w:p>
    <w:p w14:paraId="6E6FE5D2" w14:textId="77777777" w:rsidR="00324F74" w:rsidRDefault="00324F74" w:rsidP="00324F74"/>
    <w:p w14:paraId="7FB5C7DB" w14:textId="2B410FFC" w:rsidR="00324F74" w:rsidRDefault="00324F74" w:rsidP="00324F74">
      <w:r>
        <w:t xml:space="preserve">Violent Recidivism: </w:t>
      </w:r>
    </w:p>
    <w:p w14:paraId="7BC113EB" w14:textId="77777777" w:rsidR="00324F74" w:rsidRDefault="00324F74" w:rsidP="00324F74"/>
    <w:p w14:paraId="392605D9" w14:textId="77777777" w:rsidR="00324F74" w:rsidRDefault="00324F74" w:rsidP="00324F74">
      <w:r>
        <w:t>Call:</w:t>
      </w:r>
    </w:p>
    <w:p w14:paraId="02BB29D5" w14:textId="77777777" w:rsidR="00324F74" w:rsidRDefault="00324F74" w:rsidP="00324F74">
      <w:proofErr w:type="spellStart"/>
      <w:proofErr w:type="gramStart"/>
      <w:r>
        <w:t>glm</w:t>
      </w:r>
      <w:proofErr w:type="spellEnd"/>
      <w:r>
        <w:t>(</w:t>
      </w:r>
      <w:proofErr w:type="gramEnd"/>
      <w:r>
        <w:t xml:space="preserve">formula = </w:t>
      </w:r>
      <w:proofErr w:type="spellStart"/>
      <w:r>
        <w:t>score_factor</w:t>
      </w:r>
      <w:proofErr w:type="spellEnd"/>
      <w:r>
        <w:t xml:space="preserve"> ~ </w:t>
      </w:r>
      <w:proofErr w:type="spellStart"/>
      <w:r>
        <w:t>gender_factor</w:t>
      </w:r>
      <w:proofErr w:type="spellEnd"/>
      <w:r>
        <w:t xml:space="preserve"> + </w:t>
      </w:r>
      <w:proofErr w:type="spellStart"/>
      <w:r>
        <w:t>age_factor</w:t>
      </w:r>
      <w:proofErr w:type="spellEnd"/>
      <w:r>
        <w:t xml:space="preserve"> + </w:t>
      </w:r>
      <w:proofErr w:type="spellStart"/>
      <w:r>
        <w:t>race_factor</w:t>
      </w:r>
      <w:proofErr w:type="spellEnd"/>
      <w:r>
        <w:t xml:space="preserve"> + </w:t>
      </w:r>
    </w:p>
    <w:p w14:paraId="6140753E" w14:textId="77777777" w:rsidR="00324F74" w:rsidRDefault="00324F74" w:rsidP="00324F74">
      <w:r>
        <w:t xml:space="preserve">    </w:t>
      </w:r>
      <w:proofErr w:type="spellStart"/>
      <w:r>
        <w:t>priors_count</w:t>
      </w:r>
      <w:proofErr w:type="spellEnd"/>
      <w:r>
        <w:t xml:space="preserve"> + </w:t>
      </w:r>
      <w:proofErr w:type="spellStart"/>
      <w:r>
        <w:t>crime_factor</w:t>
      </w:r>
      <w:proofErr w:type="spellEnd"/>
      <w:r>
        <w:t xml:space="preserve"> + </w:t>
      </w:r>
      <w:proofErr w:type="spellStart"/>
      <w:r>
        <w:t>two_year_recid</w:t>
      </w:r>
      <w:proofErr w:type="spellEnd"/>
      <w:r>
        <w:t xml:space="preserve">, family = "binomial", </w:t>
      </w:r>
    </w:p>
    <w:p w14:paraId="237873F6" w14:textId="58917328" w:rsidR="00324F74" w:rsidRDefault="00324F74" w:rsidP="00324F74">
      <w:r>
        <w:t xml:space="preserve">    data = </w:t>
      </w:r>
      <w:proofErr w:type="spellStart"/>
      <w:r>
        <w:t>df</w:t>
      </w:r>
      <w:proofErr w:type="spellEnd"/>
      <w:r>
        <w:t>)</w:t>
      </w:r>
    </w:p>
    <w:p w14:paraId="5EFB9F85" w14:textId="77777777" w:rsidR="00B529AF" w:rsidRDefault="00B529AF" w:rsidP="00324F74"/>
    <w:p w14:paraId="5F0556DE" w14:textId="77777777" w:rsidR="00324F74" w:rsidRDefault="00324F74" w:rsidP="00324F74">
      <w:r>
        <w:t>Coefficients:</w:t>
      </w:r>
    </w:p>
    <w:p w14:paraId="6AE26CD2" w14:textId="77777777" w:rsidR="00324F74" w:rsidRDefault="00324F74" w:rsidP="00324F74">
      <w:r>
        <w:t xml:space="preserve">                            Estimate Std. Error z value </w:t>
      </w:r>
      <w:proofErr w:type="spellStart"/>
      <w:r>
        <w:t>Pr</w:t>
      </w:r>
      <w:proofErr w:type="spellEnd"/>
      <w:r>
        <w:t xml:space="preserve">(&gt;|z|)    </w:t>
      </w:r>
    </w:p>
    <w:p w14:paraId="0B759CE4" w14:textId="77777777" w:rsidR="00324F74" w:rsidRDefault="00324F74" w:rsidP="00324F74">
      <w:r>
        <w:t>(</w:t>
      </w:r>
      <w:proofErr w:type="gramStart"/>
      <w:r>
        <w:t xml:space="preserve">Intercept)   </w:t>
      </w:r>
      <w:proofErr w:type="gramEnd"/>
      <w:r>
        <w:t xml:space="preserve">              -4.11224    0.20117 -20.441  &lt; 2e-16 ***</w:t>
      </w:r>
    </w:p>
    <w:p w14:paraId="3A10A02F" w14:textId="77777777" w:rsidR="00324F74" w:rsidRDefault="00324F74" w:rsidP="00324F74">
      <w:proofErr w:type="spellStart"/>
      <w:r>
        <w:t>gender_factorFemale</w:t>
      </w:r>
      <w:proofErr w:type="spellEnd"/>
      <w:r>
        <w:t xml:space="preserve">         -0.69808    </w:t>
      </w:r>
      <w:proofErr w:type="gramStart"/>
      <w:r>
        <w:t>0.21603  -</w:t>
      </w:r>
      <w:proofErr w:type="gramEnd"/>
      <w:r>
        <w:t xml:space="preserve">3.231 0.001232 ** </w:t>
      </w:r>
    </w:p>
    <w:p w14:paraId="2ADDFE3F" w14:textId="77777777" w:rsidR="00324F74" w:rsidRDefault="00324F74" w:rsidP="00324F74">
      <w:proofErr w:type="spellStart"/>
      <w:r>
        <w:t>age_factorGreater</w:t>
      </w:r>
      <w:proofErr w:type="spellEnd"/>
      <w:r>
        <w:t xml:space="preserve"> than 45   -1.82655    </w:t>
      </w:r>
      <w:proofErr w:type="gramStart"/>
      <w:r>
        <w:t>0.39674  -</w:t>
      </w:r>
      <w:proofErr w:type="gramEnd"/>
      <w:r>
        <w:t>4.604 4.15e-06 ***</w:t>
      </w:r>
    </w:p>
    <w:p w14:paraId="216F8231" w14:textId="77777777" w:rsidR="00324F74" w:rsidRDefault="00324F74" w:rsidP="00324F74">
      <w:proofErr w:type="spellStart"/>
      <w:r>
        <w:t>age_factorLess</w:t>
      </w:r>
      <w:proofErr w:type="spellEnd"/>
      <w:r>
        <w:t xml:space="preserve"> than 25       1.96962    </w:t>
      </w:r>
      <w:proofErr w:type="gramStart"/>
      <w:r>
        <w:t>0.15663  12.575</w:t>
      </w:r>
      <w:proofErr w:type="gramEnd"/>
      <w:r>
        <w:t xml:space="preserve">  &lt; 2e-16 ***</w:t>
      </w:r>
    </w:p>
    <w:p w14:paraId="4DE25A55" w14:textId="77777777" w:rsidR="00324F74" w:rsidRDefault="00324F74" w:rsidP="00324F74">
      <w:proofErr w:type="spellStart"/>
      <w:r>
        <w:t>race_factorAfrican</w:t>
      </w:r>
      <w:proofErr w:type="spellEnd"/>
      <w:r>
        <w:t>-</w:t>
      </w:r>
      <w:proofErr w:type="gramStart"/>
      <w:r>
        <w:t>American  0.64073</w:t>
      </w:r>
      <w:proofErr w:type="gramEnd"/>
      <w:r>
        <w:t xml:space="preserve">    0.17507   3.660 0.000252 ***</w:t>
      </w:r>
    </w:p>
    <w:p w14:paraId="7FB0421F" w14:textId="77777777" w:rsidR="00324F74" w:rsidRDefault="00324F74" w:rsidP="00324F74">
      <w:proofErr w:type="spellStart"/>
      <w:r>
        <w:t>race_factorAsian</w:t>
      </w:r>
      <w:proofErr w:type="spellEnd"/>
      <w:r>
        <w:t xml:space="preserve">            -0.31688    </w:t>
      </w:r>
      <w:proofErr w:type="gramStart"/>
      <w:r>
        <w:t>1.09033  -</w:t>
      </w:r>
      <w:proofErr w:type="gramEnd"/>
      <w:r>
        <w:t xml:space="preserve">0.291 0.771337    </w:t>
      </w:r>
    </w:p>
    <w:p w14:paraId="27E597E6" w14:textId="77777777" w:rsidR="00324F74" w:rsidRDefault="00324F74" w:rsidP="00324F74">
      <w:proofErr w:type="spellStart"/>
      <w:r>
        <w:t>race_factorHispanic</w:t>
      </w:r>
      <w:proofErr w:type="spellEnd"/>
      <w:r>
        <w:t xml:space="preserve">         -0.27171    </w:t>
      </w:r>
      <w:proofErr w:type="gramStart"/>
      <w:r>
        <w:t>0.35637  -</w:t>
      </w:r>
      <w:proofErr w:type="gramEnd"/>
      <w:r>
        <w:t xml:space="preserve">0.762 0.445811    </w:t>
      </w:r>
    </w:p>
    <w:p w14:paraId="2E01171E" w14:textId="77777777" w:rsidR="00324F74" w:rsidRDefault="00324F74" w:rsidP="00324F74">
      <w:proofErr w:type="spellStart"/>
      <w:r>
        <w:t>race_factorNative</w:t>
      </w:r>
      <w:proofErr w:type="spellEnd"/>
      <w:r>
        <w:t xml:space="preserve"> American   1.21966    1.27910   0.954 0.340322    </w:t>
      </w:r>
    </w:p>
    <w:p w14:paraId="7AE09517" w14:textId="77777777" w:rsidR="00324F74" w:rsidRDefault="00324F74" w:rsidP="00324F74">
      <w:proofErr w:type="spellStart"/>
      <w:r>
        <w:t>race_factorOther</w:t>
      </w:r>
      <w:proofErr w:type="spellEnd"/>
      <w:r>
        <w:t xml:space="preserve">             0.11922    0.34763   0.343 0.731629    </w:t>
      </w:r>
    </w:p>
    <w:p w14:paraId="14C4803B" w14:textId="77777777" w:rsidR="00324F74" w:rsidRDefault="00324F74" w:rsidP="00324F74">
      <w:proofErr w:type="spellStart"/>
      <w:r>
        <w:t>priors_count</w:t>
      </w:r>
      <w:proofErr w:type="spellEnd"/>
      <w:r>
        <w:t xml:space="preserve">                 0.12749    0.01456   </w:t>
      </w:r>
      <w:proofErr w:type="gramStart"/>
      <w:r>
        <w:t>8.755  &lt;</w:t>
      </w:r>
      <w:proofErr w:type="gramEnd"/>
      <w:r>
        <w:t xml:space="preserve"> 2e-16 ***</w:t>
      </w:r>
    </w:p>
    <w:p w14:paraId="51780810" w14:textId="77777777" w:rsidR="00324F74" w:rsidRDefault="00324F74" w:rsidP="00324F74">
      <w:proofErr w:type="spellStart"/>
      <w:r>
        <w:t>crime_factorM</w:t>
      </w:r>
      <w:proofErr w:type="spellEnd"/>
      <w:r>
        <w:t xml:space="preserve">               -0.13238    </w:t>
      </w:r>
      <w:proofErr w:type="gramStart"/>
      <w:r>
        <w:t>0.15057  -</w:t>
      </w:r>
      <w:proofErr w:type="gramEnd"/>
      <w:r>
        <w:t xml:space="preserve">0.879 0.379285    </w:t>
      </w:r>
    </w:p>
    <w:p w14:paraId="04DA233C" w14:textId="77777777" w:rsidR="00324F74" w:rsidRDefault="00324F74" w:rsidP="00324F74">
      <w:proofErr w:type="spellStart"/>
      <w:r>
        <w:t>two_year_recid</w:t>
      </w:r>
      <w:proofErr w:type="spellEnd"/>
      <w:r>
        <w:t xml:space="preserve">               1.15864    0.14556   7.960 1.72e-15 ***</w:t>
      </w:r>
    </w:p>
    <w:p w14:paraId="1B7F30F0" w14:textId="77777777" w:rsidR="00B529AF" w:rsidRDefault="00B529AF" w:rsidP="00324F74"/>
    <w:p w14:paraId="798532DD" w14:textId="7143446B" w:rsidR="00B529AF" w:rsidRDefault="00B529AF" w:rsidP="00B529AF">
      <w:pPr>
        <w:pStyle w:val="Heading2"/>
      </w:pPr>
      <w:bookmarkStart w:id="83" w:name="_Toc474102006"/>
      <w:r>
        <w:t xml:space="preserve">Splitting Defendants Based on </w:t>
      </w:r>
      <w:proofErr w:type="spellStart"/>
      <w:r>
        <w:t>Decile</w:t>
      </w:r>
      <w:proofErr w:type="spellEnd"/>
      <w:r>
        <w:t xml:space="preserve"> 5</w:t>
      </w:r>
      <w:bookmarkEnd w:id="83"/>
    </w:p>
    <w:p w14:paraId="539E0C1B" w14:textId="3CA4AA31" w:rsidR="00B529AF" w:rsidRPr="00B529AF" w:rsidRDefault="00B529AF" w:rsidP="00B529AF">
      <w:pPr>
        <w:pStyle w:val="Heading2"/>
      </w:pPr>
      <w:bookmarkStart w:id="84" w:name="_Toc474102007"/>
      <w:r>
        <w:t>Excluding Medium-Risk Defendants</w:t>
      </w:r>
      <w:bookmarkEnd w:id="84"/>
    </w:p>
    <w:p w14:paraId="05FD33A9" w14:textId="77777777" w:rsidR="00B529AF" w:rsidRPr="00B529AF" w:rsidRDefault="00B529AF" w:rsidP="00B529AF"/>
    <w:p w14:paraId="5125AB33" w14:textId="77777777" w:rsidR="00324F74" w:rsidRDefault="00324F74">
      <w:pPr>
        <w:rPr>
          <w:b/>
          <w:sz w:val="24"/>
          <w:szCs w:val="24"/>
        </w:rPr>
      </w:pPr>
    </w:p>
    <w:p w14:paraId="2D25AA41" w14:textId="77777777" w:rsidR="00324F74" w:rsidRDefault="00324F74">
      <w:pPr>
        <w:rPr>
          <w:b/>
          <w:sz w:val="24"/>
          <w:szCs w:val="24"/>
        </w:rPr>
      </w:pPr>
    </w:p>
    <w:p w14:paraId="0146975B" w14:textId="77777777" w:rsidR="0006324B" w:rsidRPr="00DB4958" w:rsidRDefault="006874D1">
      <w:pPr>
        <w:rPr>
          <w:ins w:id="85" w:author="Sarah Adcock" w:date="2016-12-11T13:10:00Z"/>
          <w:b/>
          <w:sz w:val="24"/>
          <w:szCs w:val="24"/>
        </w:rPr>
      </w:pPr>
      <w:ins w:id="86" w:author="Sarah Adcock" w:date="2016-12-11T13:09:00Z">
        <w:r w:rsidRPr="00DB4958">
          <w:rPr>
            <w:b/>
            <w:sz w:val="24"/>
            <w:szCs w:val="24"/>
          </w:rPr>
          <w:t>Reference</w:t>
        </w:r>
      </w:ins>
      <w:ins w:id="87" w:author="Sarah Adcock" w:date="2016-12-11T13:10:00Z">
        <w:r w:rsidR="005E7240" w:rsidRPr="00DB4958">
          <w:rPr>
            <w:b/>
            <w:sz w:val="24"/>
            <w:szCs w:val="24"/>
          </w:rPr>
          <w:t xml:space="preserve"> section?</w:t>
        </w:r>
      </w:ins>
    </w:p>
    <w:p w14:paraId="0C2927A6" w14:textId="77777777" w:rsidR="008C61F8" w:rsidRPr="00DB4958" w:rsidRDefault="008C61F8">
      <w:pPr>
        <w:rPr>
          <w:ins w:id="88" w:author="Sarah Adcock" w:date="2016-12-11T13:10:00Z"/>
          <w:sz w:val="24"/>
          <w:szCs w:val="24"/>
        </w:rPr>
      </w:pPr>
    </w:p>
    <w:p w14:paraId="21E2B784" w14:textId="77777777" w:rsidR="008C61F8" w:rsidRPr="00DB4958" w:rsidRDefault="008C61F8">
      <w:pPr>
        <w:rPr>
          <w:ins w:id="89" w:author="Sarah Adcock" w:date="2016-12-11T13:11:00Z"/>
          <w:sz w:val="24"/>
          <w:szCs w:val="24"/>
        </w:rPr>
      </w:pPr>
    </w:p>
    <w:p w14:paraId="11A70861" w14:textId="77777777" w:rsidR="008C61F8" w:rsidRPr="00DB4958" w:rsidRDefault="008C61F8">
      <w:pPr>
        <w:rPr>
          <w:ins w:id="90" w:author="Sarah Adcock" w:date="2016-12-11T13:12:00Z"/>
          <w:sz w:val="24"/>
          <w:szCs w:val="24"/>
        </w:rPr>
      </w:pPr>
    </w:p>
    <w:p w14:paraId="4FF91CA9" w14:textId="77777777" w:rsidR="008C61F8" w:rsidRPr="00DB4958" w:rsidRDefault="008C61F8">
      <w:pPr>
        <w:rPr>
          <w:ins w:id="91" w:author="Sarah Adcock" w:date="2016-12-11T13:10:00Z"/>
          <w:sz w:val="24"/>
          <w:szCs w:val="24"/>
        </w:rPr>
      </w:pPr>
      <w:ins w:id="92" w:author="Sarah Adcock" w:date="2016-12-11T13:10:00Z">
        <w:r w:rsidRPr="00DB4958">
          <w:rPr>
            <w:sz w:val="24"/>
            <w:szCs w:val="24"/>
          </w:rPr>
          <w:t xml:space="preserve">Greg – </w:t>
        </w:r>
      </w:ins>
    </w:p>
    <w:p w14:paraId="22CD500F" w14:textId="77777777" w:rsidR="008C61F8" w:rsidRPr="00DB4958" w:rsidRDefault="008C61F8">
      <w:pPr>
        <w:rPr>
          <w:ins w:id="93" w:author="Sarah Adcock" w:date="2016-12-11T13:14:00Z"/>
          <w:sz w:val="24"/>
          <w:szCs w:val="24"/>
        </w:rPr>
      </w:pPr>
      <w:ins w:id="94" w:author="Sarah Adcock" w:date="2016-12-11T13:10:00Z">
        <w:r w:rsidRPr="00DB4958">
          <w:rPr>
            <w:sz w:val="24"/>
            <w:szCs w:val="24"/>
          </w:rPr>
          <w:lastRenderedPageBreak/>
          <w:t xml:space="preserve">This is off to a very good start. </w:t>
        </w:r>
      </w:ins>
      <w:ins w:id="95" w:author="Sarah Adcock" w:date="2016-12-11T13:11:00Z">
        <w:r w:rsidRPr="00DB4958">
          <w:rPr>
            <w:sz w:val="24"/>
            <w:szCs w:val="24"/>
          </w:rPr>
          <w:t xml:space="preserve">I don’t have a lot to add to my comments above. Mainly, just make sure </w:t>
        </w:r>
      </w:ins>
      <w:ins w:id="96" w:author="Sarah Adcock" w:date="2016-12-11T13:12:00Z">
        <w:r w:rsidRPr="00DB4958">
          <w:rPr>
            <w:sz w:val="24"/>
            <w:szCs w:val="24"/>
          </w:rPr>
          <w:t xml:space="preserve">that </w:t>
        </w:r>
      </w:ins>
      <w:ins w:id="97" w:author="Sarah Adcock" w:date="2016-12-11T13:13:00Z">
        <w:r w:rsidRPr="00DB4958">
          <w:rPr>
            <w:sz w:val="24"/>
            <w:szCs w:val="24"/>
          </w:rPr>
          <w:t xml:space="preserve">in the polished draft </w:t>
        </w:r>
      </w:ins>
      <w:ins w:id="98" w:author="Sarah Adcock" w:date="2016-12-11T13:12:00Z">
        <w:r w:rsidRPr="00DB4958">
          <w:rPr>
            <w:sz w:val="24"/>
            <w:szCs w:val="24"/>
          </w:rPr>
          <w:t xml:space="preserve">you walk us through your </w:t>
        </w:r>
      </w:ins>
      <w:ins w:id="99" w:author="Sarah Adcock" w:date="2016-12-11T13:13:00Z">
        <w:r w:rsidRPr="00DB4958">
          <w:rPr>
            <w:sz w:val="24"/>
            <w:szCs w:val="24"/>
          </w:rPr>
          <w:t>methodological</w:t>
        </w:r>
      </w:ins>
      <w:ins w:id="100" w:author="Sarah Adcock" w:date="2016-12-11T13:12:00Z">
        <w:r w:rsidRPr="00DB4958">
          <w:rPr>
            <w:sz w:val="24"/>
            <w:szCs w:val="24"/>
          </w:rPr>
          <w:t xml:space="preserve"> approach (what are the parameters of your data set, what kinds of statistical analysis you’ll be using, etc.) before yo</w:t>
        </w:r>
        <w:r w:rsidR="00210FC4" w:rsidRPr="00DB4958">
          <w:rPr>
            <w:sz w:val="24"/>
            <w:szCs w:val="24"/>
          </w:rPr>
          <w:t>u jump into the analysis itself</w:t>
        </w:r>
      </w:ins>
      <w:ins w:id="101" w:author="Sarah Adcock" w:date="2016-12-11T13:20:00Z">
        <w:r w:rsidR="00210FC4" w:rsidRPr="00DB4958">
          <w:rPr>
            <w:sz w:val="24"/>
            <w:szCs w:val="24"/>
          </w:rPr>
          <w:t>, and be sure to indicate to us how your analysis of these data is different from that of ProPublica.</w:t>
        </w:r>
      </w:ins>
      <w:ins w:id="102" w:author="Sarah Adcock" w:date="2016-12-11T13:12:00Z">
        <w:r w:rsidRPr="00DB4958">
          <w:rPr>
            <w:sz w:val="24"/>
            <w:szCs w:val="24"/>
          </w:rPr>
          <w:t xml:space="preserve"> </w:t>
        </w:r>
      </w:ins>
      <w:ins w:id="103" w:author="Sarah Adcock" w:date="2016-12-11T13:13:00Z">
        <w:r w:rsidRPr="00DB4958">
          <w:rPr>
            <w:sz w:val="24"/>
            <w:szCs w:val="24"/>
          </w:rPr>
          <w:t>I look forward to seeing what you find.</w:t>
        </w:r>
      </w:ins>
    </w:p>
    <w:p w14:paraId="39850459" w14:textId="77777777" w:rsidR="00D57932" w:rsidRPr="00DB4958" w:rsidRDefault="00D57932">
      <w:pPr>
        <w:rPr>
          <w:ins w:id="104" w:author="Sarah Adcock" w:date="2016-12-11T13:14:00Z"/>
          <w:sz w:val="24"/>
          <w:szCs w:val="24"/>
        </w:rPr>
      </w:pPr>
    </w:p>
    <w:p w14:paraId="3F04AD50" w14:textId="77777777" w:rsidR="00D57932" w:rsidRPr="00DB4958" w:rsidRDefault="00D57932">
      <w:pPr>
        <w:rPr>
          <w:sz w:val="24"/>
          <w:szCs w:val="24"/>
        </w:rPr>
      </w:pPr>
      <w:ins w:id="105" w:author="Sarah Adcock" w:date="2016-12-11T13:14:00Z">
        <w:r w:rsidRPr="00DB4958">
          <w:rPr>
            <w:sz w:val="24"/>
            <w:szCs w:val="24"/>
          </w:rPr>
          <w:t>Grade</w:t>
        </w:r>
        <w:r w:rsidR="00596C60" w:rsidRPr="00DB4958">
          <w:rPr>
            <w:sz w:val="24"/>
            <w:szCs w:val="24"/>
          </w:rPr>
          <w:t>:</w:t>
        </w:r>
        <w:r w:rsidRPr="00DB4958">
          <w:rPr>
            <w:sz w:val="24"/>
            <w:szCs w:val="24"/>
          </w:rPr>
          <w:t xml:space="preserve"> 10/10</w:t>
        </w:r>
      </w:ins>
    </w:p>
    <w:sectPr w:rsidR="00D57932" w:rsidRPr="00DB4958" w:rsidSect="00472C99">
      <w:footerReference w:type="even" r:id="rId24"/>
      <w:footerReference w:type="default" r:id="rId2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819578" w14:textId="77777777" w:rsidR="005C2819" w:rsidRDefault="005C2819">
      <w:pPr>
        <w:spacing w:line="240" w:lineRule="auto"/>
      </w:pPr>
      <w:r>
        <w:separator/>
      </w:r>
    </w:p>
  </w:endnote>
  <w:endnote w:type="continuationSeparator" w:id="0">
    <w:p w14:paraId="3A9C3BC1" w14:textId="77777777" w:rsidR="005C2819" w:rsidRDefault="005C28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0A70A0" w14:textId="77777777" w:rsidR="00861033" w:rsidRDefault="00861033" w:rsidP="00DA29D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28F5CED" w14:textId="77777777" w:rsidR="00861033" w:rsidRDefault="00861033" w:rsidP="00CD640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C03C7" w14:textId="77777777" w:rsidR="00861033" w:rsidRDefault="00861033" w:rsidP="00DA29D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2386F">
      <w:rPr>
        <w:rStyle w:val="PageNumber"/>
        <w:noProof/>
      </w:rPr>
      <w:t>28</w:t>
    </w:r>
    <w:r>
      <w:rPr>
        <w:rStyle w:val="PageNumber"/>
      </w:rPr>
      <w:fldChar w:fldCharType="end"/>
    </w:r>
  </w:p>
  <w:p w14:paraId="04598DC9" w14:textId="77777777" w:rsidR="00861033" w:rsidRDefault="00861033" w:rsidP="00CD640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2E5629" w14:textId="77777777" w:rsidR="005C2819" w:rsidRDefault="005C2819">
      <w:pPr>
        <w:spacing w:line="240" w:lineRule="auto"/>
      </w:pPr>
      <w:r>
        <w:separator/>
      </w:r>
    </w:p>
  </w:footnote>
  <w:footnote w:type="continuationSeparator" w:id="0">
    <w:p w14:paraId="3F7E9C39" w14:textId="77777777" w:rsidR="005C2819" w:rsidRDefault="005C2819">
      <w:pPr>
        <w:spacing w:line="240" w:lineRule="auto"/>
      </w:pPr>
      <w:r>
        <w:continuationSeparator/>
      </w:r>
    </w:p>
  </w:footnote>
  <w:footnote w:id="1">
    <w:p w14:paraId="4D278AF8" w14:textId="77777777" w:rsidR="00861033" w:rsidRPr="00ED1BF0" w:rsidRDefault="00861033">
      <w:pPr>
        <w:spacing w:line="240" w:lineRule="auto"/>
        <w:rPr>
          <w:sz w:val="20"/>
          <w:szCs w:val="20"/>
        </w:rPr>
      </w:pPr>
      <w:r w:rsidRPr="00ED1BF0">
        <w:rPr>
          <w:sz w:val="20"/>
          <w:szCs w:val="20"/>
          <w:vertAlign w:val="superscript"/>
        </w:rPr>
        <w:footnoteRef/>
      </w:r>
      <w:r w:rsidRPr="00ED1BF0">
        <w:rPr>
          <w:sz w:val="20"/>
          <w:szCs w:val="20"/>
        </w:rPr>
        <w:t xml:space="preserve"> Rawlins, Aimee. “Math Is Racist: How Data Is Driving Inequality.” </w:t>
      </w:r>
      <w:proofErr w:type="spellStart"/>
      <w:r w:rsidRPr="00ED1BF0">
        <w:rPr>
          <w:i/>
          <w:sz w:val="20"/>
          <w:szCs w:val="20"/>
        </w:rPr>
        <w:t>CNNMoney</w:t>
      </w:r>
      <w:proofErr w:type="spellEnd"/>
      <w:r w:rsidRPr="00ED1BF0">
        <w:rPr>
          <w:sz w:val="20"/>
          <w:szCs w:val="20"/>
        </w:rPr>
        <w:t xml:space="preserve">, September 6, 2016. </w:t>
      </w:r>
      <w:hyperlink r:id="rId1">
        <w:r w:rsidRPr="00ED1BF0">
          <w:rPr>
            <w:color w:val="0563C1"/>
            <w:sz w:val="20"/>
            <w:szCs w:val="20"/>
            <w:u w:val="single"/>
          </w:rPr>
          <w:t>http://money.cnn.com/2016/09/06/technology/weapons-of-math-destruction/index.html</w:t>
        </w:r>
      </w:hyperlink>
      <w:r w:rsidRPr="00ED1BF0">
        <w:rPr>
          <w:sz w:val="20"/>
          <w:szCs w:val="20"/>
        </w:rPr>
        <w:t>.</w:t>
      </w:r>
    </w:p>
  </w:footnote>
  <w:footnote w:id="2">
    <w:p w14:paraId="010B2C9B" w14:textId="77777777" w:rsidR="00861033" w:rsidRPr="00ED1BF0" w:rsidRDefault="00861033">
      <w:pPr>
        <w:spacing w:line="240" w:lineRule="auto"/>
        <w:rPr>
          <w:sz w:val="20"/>
          <w:szCs w:val="20"/>
        </w:rPr>
      </w:pPr>
      <w:r w:rsidRPr="00ED1BF0">
        <w:rPr>
          <w:sz w:val="20"/>
          <w:szCs w:val="20"/>
          <w:vertAlign w:val="superscript"/>
        </w:rPr>
        <w:footnoteRef/>
      </w:r>
      <w:r w:rsidRPr="00ED1BF0">
        <w:rPr>
          <w:sz w:val="20"/>
          <w:szCs w:val="20"/>
        </w:rPr>
        <w:t xml:space="preserve"> Nancy Ritter, "Predicting Recidivism Risk: New Tool in Philadelphia Shows Great Promise," NIJ Journal, no. 271 (February 2013)</w:t>
      </w:r>
      <w:proofErr w:type="gramStart"/>
      <w:r w:rsidRPr="00ED1BF0">
        <w:rPr>
          <w:sz w:val="20"/>
          <w:szCs w:val="20"/>
        </w:rPr>
        <w:t>: ,</w:t>
      </w:r>
      <w:proofErr w:type="gramEnd"/>
      <w:r w:rsidRPr="00ED1BF0">
        <w:rPr>
          <w:sz w:val="20"/>
          <w:szCs w:val="20"/>
        </w:rPr>
        <w:t xml:space="preserve"> accessed November 28, 2016, https://www.ncjrs.gov/pdffiles1/nij/240696.pdf.</w:t>
      </w:r>
    </w:p>
  </w:footnote>
  <w:footnote w:id="3">
    <w:p w14:paraId="24BAE7FD" w14:textId="77777777" w:rsidR="00861033" w:rsidRDefault="00861033">
      <w:pPr>
        <w:spacing w:line="240" w:lineRule="auto"/>
      </w:pPr>
      <w:r w:rsidRPr="00ED1BF0">
        <w:rPr>
          <w:sz w:val="20"/>
          <w:szCs w:val="20"/>
          <w:vertAlign w:val="superscript"/>
        </w:rPr>
        <w:footnoteRef/>
      </w:r>
      <w:r w:rsidRPr="00ED1BF0">
        <w:rPr>
          <w:sz w:val="20"/>
          <w:szCs w:val="20"/>
        </w:rPr>
        <w:t xml:space="preserve"> </w:t>
      </w:r>
      <w:proofErr w:type="spellStart"/>
      <w:r w:rsidRPr="00ED1BF0">
        <w:rPr>
          <w:sz w:val="20"/>
          <w:szCs w:val="20"/>
        </w:rPr>
        <w:t>McEvers</w:t>
      </w:r>
      <w:proofErr w:type="spellEnd"/>
      <w:r w:rsidRPr="00ED1BF0">
        <w:rPr>
          <w:sz w:val="20"/>
          <w:szCs w:val="20"/>
        </w:rPr>
        <w:t xml:space="preserve">, Kelly. "'Weapons </w:t>
      </w:r>
      <w:proofErr w:type="gramStart"/>
      <w:r w:rsidRPr="00ED1BF0">
        <w:rPr>
          <w:sz w:val="20"/>
          <w:szCs w:val="20"/>
        </w:rPr>
        <w:t>Of</w:t>
      </w:r>
      <w:proofErr w:type="gramEnd"/>
      <w:r w:rsidRPr="00ED1BF0">
        <w:rPr>
          <w:sz w:val="20"/>
          <w:szCs w:val="20"/>
        </w:rPr>
        <w:t xml:space="preserve"> Math Destruction' Outlines Dangers Of Relying On Data Analytics." NPR. Accessed November 28, 2016. http://www.npr.org/2016/09/12/493654950/weapons-of-math-destruction-outlines-dangers-of-relying-on-data-analytics.</w:t>
      </w:r>
    </w:p>
  </w:footnote>
  <w:footnote w:id="4">
    <w:p w14:paraId="316298CC" w14:textId="77777777" w:rsidR="00861033" w:rsidRPr="00ED1BF0" w:rsidRDefault="00861033">
      <w:pPr>
        <w:spacing w:line="240" w:lineRule="auto"/>
        <w:rPr>
          <w:sz w:val="20"/>
          <w:szCs w:val="20"/>
        </w:rPr>
      </w:pPr>
      <w:r w:rsidRPr="00ED1BF0">
        <w:rPr>
          <w:sz w:val="20"/>
          <w:szCs w:val="20"/>
          <w:vertAlign w:val="superscript"/>
        </w:rPr>
        <w:footnoteRef/>
      </w:r>
      <w:r w:rsidRPr="00ED1BF0">
        <w:rPr>
          <w:sz w:val="20"/>
          <w:szCs w:val="20"/>
        </w:rPr>
        <w:t xml:space="preserve"> ibid.</w:t>
      </w:r>
    </w:p>
  </w:footnote>
  <w:footnote w:id="5">
    <w:p w14:paraId="2E8C9ED1" w14:textId="77777777" w:rsidR="00861033" w:rsidRPr="00ED1BF0" w:rsidRDefault="00861033">
      <w:pPr>
        <w:spacing w:line="240" w:lineRule="auto"/>
        <w:rPr>
          <w:sz w:val="20"/>
          <w:szCs w:val="20"/>
        </w:rPr>
      </w:pPr>
      <w:r w:rsidRPr="00ED1BF0">
        <w:rPr>
          <w:sz w:val="20"/>
          <w:szCs w:val="20"/>
          <w:vertAlign w:val="superscript"/>
        </w:rPr>
        <w:footnoteRef/>
      </w:r>
      <w:r w:rsidRPr="00ED1BF0">
        <w:rPr>
          <w:sz w:val="20"/>
          <w:szCs w:val="20"/>
        </w:rPr>
        <w:t xml:space="preserve"> Rawlins, </w:t>
      </w:r>
      <w:r w:rsidRPr="00ED1BF0">
        <w:rPr>
          <w:i/>
          <w:sz w:val="20"/>
          <w:szCs w:val="20"/>
        </w:rPr>
        <w:t>Math is Racist</w:t>
      </w:r>
    </w:p>
  </w:footnote>
  <w:footnote w:id="6">
    <w:p w14:paraId="63B58BCE" w14:textId="77777777" w:rsidR="00861033" w:rsidRDefault="00861033">
      <w:pPr>
        <w:spacing w:line="240" w:lineRule="auto"/>
      </w:pPr>
      <w:r w:rsidRPr="00ED1BF0">
        <w:rPr>
          <w:sz w:val="20"/>
          <w:szCs w:val="20"/>
          <w:vertAlign w:val="superscript"/>
        </w:rPr>
        <w:footnoteRef/>
      </w:r>
      <w:r w:rsidRPr="00ED1BF0">
        <w:rPr>
          <w:sz w:val="20"/>
          <w:szCs w:val="20"/>
        </w:rPr>
        <w:t xml:space="preserve"> French, David. "No, Math Isn't Racist." National Review. September 08, 2016. Accessed November 28, 2016. </w:t>
      </w:r>
      <w:hyperlink r:id="rId2">
        <w:r w:rsidRPr="00ED1BF0">
          <w:rPr>
            <w:color w:val="1155CC"/>
            <w:sz w:val="20"/>
            <w:szCs w:val="20"/>
            <w:u w:val="single"/>
          </w:rPr>
          <w:t>http://www.nationalreview.com/corner/439846/no-math-isnt-racist</w:t>
        </w:r>
      </w:hyperlink>
      <w:r>
        <w:rPr>
          <w:sz w:val="20"/>
          <w:szCs w:val="20"/>
        </w:rPr>
        <w:t xml:space="preserve"> </w:t>
      </w:r>
    </w:p>
  </w:footnote>
  <w:footnote w:id="7">
    <w:p w14:paraId="46C15828" w14:textId="77777777" w:rsidR="00861033" w:rsidRPr="00ED1BF0" w:rsidRDefault="00861033">
      <w:pPr>
        <w:spacing w:line="240" w:lineRule="auto"/>
        <w:rPr>
          <w:sz w:val="20"/>
          <w:szCs w:val="20"/>
        </w:rPr>
      </w:pPr>
      <w:r w:rsidRPr="00ED1BF0">
        <w:rPr>
          <w:sz w:val="20"/>
          <w:szCs w:val="20"/>
          <w:vertAlign w:val="superscript"/>
        </w:rPr>
        <w:footnoteRef/>
      </w:r>
      <w:r w:rsidRPr="00ED1BF0">
        <w:rPr>
          <w:sz w:val="20"/>
          <w:szCs w:val="20"/>
        </w:rPr>
        <w:t xml:space="preserve"> </w:t>
      </w:r>
      <w:r w:rsidRPr="00ED1BF0">
        <w:rPr>
          <w:rFonts w:eastAsia="Times New Roman"/>
          <w:sz w:val="20"/>
          <w:szCs w:val="20"/>
        </w:rPr>
        <w:t xml:space="preserve">“Can Computers Be Racist? Big Data, Inequality, and Discrimination.” </w:t>
      </w:r>
      <w:r w:rsidRPr="00ED1BF0">
        <w:rPr>
          <w:rFonts w:eastAsia="Times New Roman"/>
          <w:i/>
          <w:sz w:val="20"/>
          <w:szCs w:val="20"/>
        </w:rPr>
        <w:t>Ford Foundation</w:t>
      </w:r>
      <w:r w:rsidRPr="00ED1BF0">
        <w:rPr>
          <w:rFonts w:eastAsia="Times New Roman"/>
          <w:sz w:val="20"/>
          <w:szCs w:val="20"/>
        </w:rPr>
        <w:t xml:space="preserve">. Accessed October 18, 2016. </w:t>
      </w:r>
      <w:hyperlink r:id="rId3">
        <w:r w:rsidRPr="00ED1BF0">
          <w:rPr>
            <w:rFonts w:eastAsia="Times New Roman"/>
            <w:color w:val="0563C1"/>
            <w:sz w:val="20"/>
            <w:szCs w:val="20"/>
            <w:u w:val="single"/>
          </w:rPr>
          <w:t>https://www.fordfoundation.org/ideas/equals-change-blog/posts/can-computers-be-racist-big-data-inequality-and-discrimination/</w:t>
        </w:r>
      </w:hyperlink>
      <w:r w:rsidRPr="00ED1BF0">
        <w:rPr>
          <w:rFonts w:eastAsia="Times New Roman"/>
          <w:sz w:val="20"/>
          <w:szCs w:val="20"/>
        </w:rPr>
        <w:t>.</w:t>
      </w:r>
    </w:p>
  </w:footnote>
  <w:footnote w:id="8">
    <w:p w14:paraId="025FD180" w14:textId="77777777" w:rsidR="00861033" w:rsidRPr="00ED1BF0" w:rsidRDefault="00861033">
      <w:pPr>
        <w:spacing w:line="240" w:lineRule="auto"/>
        <w:rPr>
          <w:sz w:val="20"/>
          <w:szCs w:val="20"/>
        </w:rPr>
      </w:pPr>
      <w:r w:rsidRPr="00ED1BF0">
        <w:rPr>
          <w:sz w:val="20"/>
          <w:szCs w:val="20"/>
          <w:vertAlign w:val="superscript"/>
        </w:rPr>
        <w:footnoteRef/>
      </w:r>
      <w:r w:rsidRPr="00ED1BF0">
        <w:rPr>
          <w:sz w:val="20"/>
          <w:szCs w:val="20"/>
        </w:rPr>
        <w:t xml:space="preserve"> Ibid.</w:t>
      </w:r>
    </w:p>
  </w:footnote>
  <w:footnote w:id="9">
    <w:p w14:paraId="30F4BC3F" w14:textId="77777777" w:rsidR="00861033" w:rsidRPr="00ED1BF0" w:rsidRDefault="00861033">
      <w:pPr>
        <w:spacing w:line="240" w:lineRule="auto"/>
        <w:rPr>
          <w:sz w:val="20"/>
          <w:szCs w:val="20"/>
        </w:rPr>
      </w:pPr>
      <w:r w:rsidRPr="00ED1BF0">
        <w:rPr>
          <w:sz w:val="20"/>
          <w:szCs w:val="20"/>
          <w:vertAlign w:val="superscript"/>
        </w:rPr>
        <w:footnoteRef/>
      </w:r>
      <w:r w:rsidRPr="00ED1BF0">
        <w:rPr>
          <w:sz w:val="20"/>
          <w:szCs w:val="20"/>
        </w:rPr>
        <w:t xml:space="preserve"> Ibid.</w:t>
      </w:r>
    </w:p>
  </w:footnote>
  <w:footnote w:id="10">
    <w:p w14:paraId="37E67ED4" w14:textId="77777777" w:rsidR="00861033" w:rsidRDefault="00861033">
      <w:pPr>
        <w:spacing w:line="240" w:lineRule="auto"/>
      </w:pPr>
      <w:r w:rsidRPr="00ED1BF0">
        <w:rPr>
          <w:sz w:val="20"/>
          <w:szCs w:val="20"/>
          <w:vertAlign w:val="superscript"/>
        </w:rPr>
        <w:footnoteRef/>
      </w:r>
      <w:r w:rsidRPr="00ED1BF0">
        <w:rPr>
          <w:sz w:val="20"/>
          <w:szCs w:val="20"/>
        </w:rPr>
        <w:t xml:space="preserve"> Ibid.</w:t>
      </w:r>
    </w:p>
  </w:footnote>
  <w:footnote w:id="11">
    <w:p w14:paraId="209C4F81" w14:textId="77777777" w:rsidR="00861033" w:rsidRPr="00ED1BF0" w:rsidRDefault="00861033">
      <w:pPr>
        <w:pStyle w:val="FootnoteText"/>
        <w:rPr>
          <w:sz w:val="20"/>
          <w:szCs w:val="20"/>
        </w:rPr>
      </w:pPr>
      <w:r w:rsidRPr="00ED1BF0">
        <w:rPr>
          <w:rStyle w:val="FootnoteReference"/>
          <w:sz w:val="20"/>
          <w:szCs w:val="20"/>
        </w:rPr>
        <w:footnoteRef/>
      </w:r>
      <w:r w:rsidRPr="00ED1BF0">
        <w:rPr>
          <w:sz w:val="20"/>
          <w:szCs w:val="20"/>
        </w:rPr>
        <w:t xml:space="preserve"> Ritter, Nancy. "Predicting Recidivism Risk: New Tool in Philadelphia Shows Great Promise." National Institute of Justice. Accessed November 28, 2016. http://www.nij.gov/journals/271/pages/predicting-recidivism.aspx.</w:t>
      </w:r>
    </w:p>
  </w:footnote>
  <w:footnote w:id="12">
    <w:p w14:paraId="27A2BC17" w14:textId="77777777" w:rsidR="00861033" w:rsidRPr="00ED1BF0" w:rsidRDefault="00861033">
      <w:pPr>
        <w:pStyle w:val="FootnoteText"/>
        <w:rPr>
          <w:sz w:val="20"/>
          <w:szCs w:val="20"/>
        </w:rPr>
      </w:pPr>
      <w:r w:rsidRPr="00ED1BF0">
        <w:rPr>
          <w:rStyle w:val="FootnoteReference"/>
          <w:sz w:val="20"/>
          <w:szCs w:val="20"/>
        </w:rPr>
        <w:footnoteRef/>
      </w:r>
      <w:r w:rsidRPr="00ED1BF0">
        <w:rPr>
          <w:sz w:val="20"/>
          <w:szCs w:val="20"/>
        </w:rPr>
        <w:t xml:space="preserve"> </w:t>
      </w:r>
      <w:r w:rsidRPr="00ED1BF0">
        <w:rPr>
          <w:bCs/>
          <w:color w:val="262626"/>
          <w:sz w:val="20"/>
          <w:szCs w:val="20"/>
        </w:rPr>
        <w:t>Judiciary Committee Clears Sentencing Reform and Corrections Act." U.S. Senator Sheldon Whitehouse of Rhode Island. Accessed February 03, 2017. https://www.whitehouse.senate.gov/news/release/judiciary-committee-clears-sentencing-reform-and-corrections-act.</w:t>
      </w:r>
    </w:p>
  </w:footnote>
  <w:footnote w:id="13">
    <w:p w14:paraId="291688FC" w14:textId="77777777" w:rsidR="00861033" w:rsidRPr="00ED1BF0" w:rsidRDefault="00861033" w:rsidP="00752D86">
      <w:pPr>
        <w:pStyle w:val="FootnoteText"/>
        <w:rPr>
          <w:sz w:val="20"/>
          <w:szCs w:val="20"/>
        </w:rPr>
      </w:pPr>
      <w:r w:rsidRPr="00ED1BF0">
        <w:rPr>
          <w:rStyle w:val="FootnoteReference"/>
          <w:sz w:val="20"/>
          <w:szCs w:val="20"/>
        </w:rPr>
        <w:footnoteRef/>
      </w:r>
      <w:r w:rsidRPr="00ED1BF0">
        <w:rPr>
          <w:sz w:val="20"/>
          <w:szCs w:val="20"/>
        </w:rPr>
        <w:t xml:space="preserve"> Ibid.</w:t>
      </w:r>
    </w:p>
  </w:footnote>
  <w:footnote w:id="14">
    <w:p w14:paraId="60920216" w14:textId="77777777" w:rsidR="00861033" w:rsidRPr="00ED1BF0" w:rsidRDefault="00861033">
      <w:pPr>
        <w:spacing w:line="240" w:lineRule="auto"/>
        <w:rPr>
          <w:sz w:val="20"/>
          <w:szCs w:val="20"/>
        </w:rPr>
      </w:pPr>
      <w:r w:rsidRPr="00ED1BF0">
        <w:rPr>
          <w:sz w:val="20"/>
          <w:szCs w:val="20"/>
          <w:vertAlign w:val="superscript"/>
        </w:rPr>
        <w:footnoteRef/>
      </w:r>
      <w:r w:rsidRPr="00ED1BF0">
        <w:rPr>
          <w:sz w:val="20"/>
          <w:szCs w:val="20"/>
        </w:rPr>
        <w:t xml:space="preserve"> Ibid.</w:t>
      </w:r>
    </w:p>
  </w:footnote>
  <w:footnote w:id="15">
    <w:p w14:paraId="5C66FE53" w14:textId="77777777" w:rsidR="00861033" w:rsidRPr="00ED1BF0" w:rsidRDefault="00861033">
      <w:pPr>
        <w:spacing w:line="240" w:lineRule="auto"/>
        <w:rPr>
          <w:sz w:val="20"/>
          <w:szCs w:val="20"/>
        </w:rPr>
      </w:pPr>
      <w:r w:rsidRPr="00ED1BF0">
        <w:rPr>
          <w:sz w:val="20"/>
          <w:szCs w:val="20"/>
          <w:vertAlign w:val="superscript"/>
        </w:rPr>
        <w:footnoteRef/>
      </w:r>
      <w:r w:rsidRPr="00ED1BF0">
        <w:rPr>
          <w:sz w:val="20"/>
          <w:szCs w:val="20"/>
        </w:rPr>
        <w:t xml:space="preserve"> Ibid.</w:t>
      </w:r>
    </w:p>
  </w:footnote>
  <w:footnote w:id="16">
    <w:p w14:paraId="7637AB6A" w14:textId="77777777" w:rsidR="00861033" w:rsidRDefault="00861033">
      <w:pPr>
        <w:spacing w:line="240" w:lineRule="auto"/>
      </w:pPr>
      <w:r w:rsidRPr="00ED1BF0">
        <w:rPr>
          <w:sz w:val="20"/>
          <w:szCs w:val="20"/>
          <w:vertAlign w:val="superscript"/>
        </w:rPr>
        <w:footnoteRef/>
      </w:r>
      <w:r w:rsidRPr="00ED1BF0">
        <w:rPr>
          <w:sz w:val="20"/>
          <w:szCs w:val="20"/>
        </w:rPr>
        <w:t xml:space="preserve"> Ibid.</w:t>
      </w:r>
    </w:p>
  </w:footnote>
  <w:footnote w:id="17">
    <w:p w14:paraId="50B7E59C" w14:textId="77777777" w:rsidR="00861033" w:rsidRPr="00E80FD5" w:rsidRDefault="00861033">
      <w:pPr>
        <w:spacing w:line="240" w:lineRule="auto"/>
        <w:rPr>
          <w:sz w:val="20"/>
          <w:szCs w:val="20"/>
        </w:rPr>
      </w:pPr>
      <w:r w:rsidRPr="00E80FD5">
        <w:rPr>
          <w:sz w:val="20"/>
          <w:szCs w:val="20"/>
          <w:vertAlign w:val="superscript"/>
        </w:rPr>
        <w:footnoteRef/>
      </w:r>
      <w:r w:rsidRPr="00E80FD5">
        <w:rPr>
          <w:sz w:val="20"/>
          <w:szCs w:val="20"/>
        </w:rPr>
        <w:t xml:space="preserve"> </w:t>
      </w:r>
      <w:r w:rsidRPr="00E80FD5">
        <w:rPr>
          <w:bCs/>
          <w:color w:val="262626"/>
          <w:sz w:val="20"/>
          <w:szCs w:val="20"/>
        </w:rPr>
        <w:t>Waugh, Christopher I. "Prison by Algorithm." The Atlantic. Accessed February 03, 2017. http://www.theatlantic.com/politics/archive/2016/06/congress-takes-on-recidivism/488741/.</w:t>
      </w:r>
    </w:p>
  </w:footnote>
  <w:footnote w:id="18">
    <w:p w14:paraId="39F08549" w14:textId="77777777" w:rsidR="00861033" w:rsidRPr="00E80FD5" w:rsidRDefault="00861033">
      <w:pPr>
        <w:spacing w:line="240" w:lineRule="auto"/>
        <w:rPr>
          <w:sz w:val="20"/>
          <w:szCs w:val="20"/>
        </w:rPr>
      </w:pPr>
      <w:r w:rsidRPr="00E80FD5">
        <w:rPr>
          <w:sz w:val="20"/>
          <w:szCs w:val="20"/>
          <w:vertAlign w:val="superscript"/>
        </w:rPr>
        <w:footnoteRef/>
      </w:r>
      <w:r w:rsidRPr="00E80FD5">
        <w:rPr>
          <w:bCs/>
          <w:color w:val="262626"/>
          <w:sz w:val="20"/>
          <w:szCs w:val="20"/>
        </w:rPr>
        <w:t>"Judiciary Committee Clears Sentencing Reform and Corrections Act." U.S. Senator Sheldon Whitehouse of Rhode Island. Accessed February 03, 2017. https://www.whitehouse.senate.gov/news/release/judiciary-committee-clears-sentencing-reform-and-corrections-act.</w:t>
      </w:r>
    </w:p>
  </w:footnote>
  <w:footnote w:id="19">
    <w:p w14:paraId="5B3625C6" w14:textId="77777777" w:rsidR="00861033" w:rsidRPr="004C1FA4" w:rsidRDefault="00861033">
      <w:pPr>
        <w:pStyle w:val="FootnoteText"/>
        <w:rPr>
          <w:sz w:val="20"/>
          <w:szCs w:val="20"/>
        </w:rPr>
      </w:pPr>
      <w:r w:rsidRPr="004C1FA4">
        <w:rPr>
          <w:rStyle w:val="FootnoteReference"/>
          <w:sz w:val="20"/>
          <w:szCs w:val="20"/>
        </w:rPr>
        <w:footnoteRef/>
      </w:r>
      <w:r w:rsidRPr="004C1FA4">
        <w:rPr>
          <w:sz w:val="20"/>
          <w:szCs w:val="20"/>
        </w:rPr>
        <w:t xml:space="preserve"> </w:t>
      </w:r>
      <w:r w:rsidRPr="004C1FA4">
        <w:rPr>
          <w:bCs/>
          <w:color w:val="262626"/>
          <w:sz w:val="20"/>
          <w:szCs w:val="20"/>
        </w:rPr>
        <w:t>"RI Delegation Announces $500K for Providence-Cranston Partnership to Reduce Recidivism." Whitehouse.senate.gov. July 01, 2016. Accessed February 03, 2017. https://www.whitehouse.senate.gov/news/release/ri-delegation-announces-500k-for-providence-cranston-partnership-to-reduce-recidivism.</w:t>
      </w:r>
    </w:p>
  </w:footnote>
  <w:footnote w:id="20">
    <w:p w14:paraId="69D64F80" w14:textId="5C8F9F4D" w:rsidR="00861033" w:rsidRPr="00ED1BF0" w:rsidRDefault="00861033" w:rsidP="00ED1BF0">
      <w:pPr>
        <w:rPr>
          <w:rFonts w:eastAsia="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 xml:space="preserve">Perry, Walter L., Brian McInnis, Carter C. Price, Susan C. Smith, and John S. Hollywood. Predictive Policing: The Role of Crime Forecasting in Law Enforcement Operations. Rand Corporation. Ncjrs.gov. 2013. Accessed November 4, 2016. </w:t>
      </w:r>
      <w:hyperlink r:id="rId4" w:history="1">
        <w:r w:rsidRPr="00ED1BF0">
          <w:rPr>
            <w:rStyle w:val="Hyperlink"/>
            <w:rFonts w:eastAsia="Times New Roman"/>
            <w:color w:val="1155CC"/>
            <w:sz w:val="20"/>
            <w:szCs w:val="20"/>
          </w:rPr>
          <w:t>https://www.ncjrs.gov/pdffiles1/nij/grants/243830.pdf</w:t>
        </w:r>
      </w:hyperlink>
      <w:r w:rsidRPr="00ED1BF0">
        <w:rPr>
          <w:rFonts w:eastAsia="Times New Roman"/>
          <w:sz w:val="20"/>
          <w:szCs w:val="20"/>
        </w:rPr>
        <w:t>.</w:t>
      </w:r>
    </w:p>
  </w:footnote>
  <w:footnote w:id="21">
    <w:p w14:paraId="766957EB" w14:textId="2BB7D5AF" w:rsidR="00861033" w:rsidRPr="00ED1BF0" w:rsidRDefault="00861033" w:rsidP="00D706AC">
      <w:pPr>
        <w:rPr>
          <w:rFonts w:ascii="Times New Roman" w:eastAsia="Times New Roman" w:hAnsi="Times New Roman" w:cs="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Perry et al., xxi-xxiii</w:t>
      </w:r>
    </w:p>
  </w:footnote>
  <w:footnote w:id="22">
    <w:p w14:paraId="12C0F1CC" w14:textId="1CF12A68" w:rsidR="00861033" w:rsidRPr="00ED1BF0" w:rsidRDefault="00861033" w:rsidP="00D706AC">
      <w:pPr>
        <w:rPr>
          <w:rFonts w:ascii="Times New Roman" w:eastAsia="Times New Roman" w:hAnsi="Times New Roman" w:cs="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Perry et al., 48</w:t>
      </w:r>
    </w:p>
  </w:footnote>
  <w:footnote w:id="23">
    <w:p w14:paraId="37A746FF" w14:textId="767673A8" w:rsidR="00861033" w:rsidRDefault="00861033">
      <w:pPr>
        <w:pStyle w:val="FootnoteText"/>
      </w:pPr>
      <w:r w:rsidRPr="00ED1BF0">
        <w:rPr>
          <w:rStyle w:val="FootnoteReference"/>
          <w:sz w:val="20"/>
          <w:szCs w:val="20"/>
        </w:rPr>
        <w:footnoteRef/>
      </w:r>
      <w:r w:rsidRPr="00ED1BF0">
        <w:rPr>
          <w:sz w:val="20"/>
          <w:szCs w:val="20"/>
        </w:rPr>
        <w:t xml:space="preserve"> Perry et al., 46</w:t>
      </w:r>
    </w:p>
  </w:footnote>
  <w:footnote w:id="24">
    <w:p w14:paraId="7B6272E8" w14:textId="717525E5" w:rsidR="00861033" w:rsidRPr="00ED1BF0" w:rsidRDefault="00861033" w:rsidP="00A82793">
      <w:pPr>
        <w:rPr>
          <w:rFonts w:ascii="Times New Roman" w:eastAsia="Times New Roman" w:hAnsi="Times New Roman" w:cs="Times New Roman"/>
          <w:color w:val="auto"/>
          <w:sz w:val="20"/>
          <w:szCs w:val="20"/>
        </w:rPr>
      </w:pPr>
      <w:r w:rsidRPr="00ED1BF0">
        <w:rPr>
          <w:rStyle w:val="FootnoteReference"/>
          <w:sz w:val="20"/>
          <w:szCs w:val="20"/>
        </w:rPr>
        <w:footnoteRef/>
      </w:r>
      <w:r w:rsidRPr="00ED1BF0">
        <w:rPr>
          <w:sz w:val="20"/>
          <w:szCs w:val="20"/>
        </w:rPr>
        <w:t xml:space="preserve"> Wilson drew on a criminological concept called “deviant place theory,” which holds that the individual characteristics that lead people to commit crimes are not limited to certain criminal categories.  For example, the impulse that leads one to shoplift is the same that leads one to drink and drive, or burgle a home (</w:t>
      </w:r>
      <w:r w:rsidRPr="00ED1BF0">
        <w:rPr>
          <w:rFonts w:eastAsia="Times New Roman"/>
          <w:sz w:val="20"/>
          <w:szCs w:val="20"/>
        </w:rPr>
        <w:t>Perry et al., 69)</w:t>
      </w:r>
    </w:p>
  </w:footnote>
  <w:footnote w:id="25">
    <w:p w14:paraId="0F88D8D5" w14:textId="77777777" w:rsidR="00861033" w:rsidRPr="00ED1BF0" w:rsidRDefault="00861033" w:rsidP="00A82793">
      <w:pPr>
        <w:rPr>
          <w:rFonts w:ascii="Times New Roman" w:eastAsia="Times New Roman" w:hAnsi="Times New Roman" w:cs="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Perry et al., 29-37</w:t>
      </w:r>
    </w:p>
  </w:footnote>
  <w:footnote w:id="26">
    <w:p w14:paraId="64DE1F20" w14:textId="42FF214B" w:rsidR="00861033" w:rsidRPr="00ED1BF0" w:rsidRDefault="00861033" w:rsidP="00A82793">
      <w:pPr>
        <w:rPr>
          <w:rFonts w:eastAsia="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 xml:space="preserve">Hvistendahl, Mara. "Can ‘predictive Policing’ Prevent Crime before It Happens?" Sciencemag.com. Accessed November 4, 2016. </w:t>
      </w:r>
      <w:hyperlink r:id="rId5" w:history="1">
        <w:r w:rsidRPr="00ED1BF0">
          <w:rPr>
            <w:rStyle w:val="Hyperlink"/>
            <w:rFonts w:eastAsia="Times New Roman"/>
            <w:color w:val="1155CC"/>
            <w:sz w:val="20"/>
            <w:szCs w:val="20"/>
          </w:rPr>
          <w:t>http://www.sciencemag.org/news/2016/09/can-predictive-policing-prevent-crime-it-happens</w:t>
        </w:r>
      </w:hyperlink>
      <w:r w:rsidRPr="00ED1BF0">
        <w:rPr>
          <w:rFonts w:eastAsia="Times New Roman"/>
          <w:sz w:val="20"/>
          <w:szCs w:val="20"/>
        </w:rPr>
        <w:t>.</w:t>
      </w:r>
    </w:p>
  </w:footnote>
  <w:footnote w:id="27">
    <w:p w14:paraId="04DE7833" w14:textId="77777777" w:rsidR="00861033" w:rsidRPr="00ED1BF0" w:rsidRDefault="00861033" w:rsidP="00A82793">
      <w:pPr>
        <w:rPr>
          <w:rFonts w:eastAsia="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 xml:space="preserve">Davey, Monica. "Chicago Police Try to Predict Who May Shoot or Be Shot." Nytimes.com, May 23, 2016. Accessed November 4, 2016. </w:t>
      </w:r>
      <w:hyperlink r:id="rId6" w:history="1">
        <w:r w:rsidRPr="00ED1BF0">
          <w:rPr>
            <w:rStyle w:val="Hyperlink"/>
            <w:rFonts w:eastAsia="Times New Roman"/>
            <w:color w:val="1155CC"/>
            <w:sz w:val="20"/>
            <w:szCs w:val="20"/>
          </w:rPr>
          <w:t>http://www.nytimes.com/2016/05/24/us/armed-with-data-chicago-police-try-to-predict-who-may-shoot-or-be-shot.html</w:t>
        </w:r>
      </w:hyperlink>
      <w:r w:rsidRPr="00ED1BF0">
        <w:rPr>
          <w:rFonts w:eastAsia="Times New Roman"/>
          <w:sz w:val="20"/>
          <w:szCs w:val="20"/>
        </w:rPr>
        <w:t>.</w:t>
      </w:r>
    </w:p>
  </w:footnote>
  <w:footnote w:id="28">
    <w:p w14:paraId="314A372D" w14:textId="0389DF16" w:rsidR="00861033" w:rsidRDefault="00861033">
      <w:pPr>
        <w:pStyle w:val="FootnoteText"/>
      </w:pPr>
      <w:r w:rsidRPr="00ED1BF0">
        <w:rPr>
          <w:rStyle w:val="FootnoteReference"/>
          <w:sz w:val="20"/>
          <w:szCs w:val="20"/>
        </w:rPr>
        <w:footnoteRef/>
      </w:r>
      <w:r w:rsidRPr="00ED1BF0">
        <w:rPr>
          <w:sz w:val="20"/>
          <w:szCs w:val="20"/>
        </w:rPr>
        <w:t xml:space="preserve"> Ibid.</w:t>
      </w:r>
    </w:p>
  </w:footnote>
  <w:footnote w:id="29">
    <w:p w14:paraId="2F80BE3B" w14:textId="47CBFFA4" w:rsidR="00861033" w:rsidRPr="00ED1BF0" w:rsidRDefault="00861033" w:rsidP="00A82793">
      <w:pPr>
        <w:rPr>
          <w:rFonts w:eastAsia="Times New Roman"/>
          <w:color w:val="auto"/>
          <w:sz w:val="20"/>
          <w:szCs w:val="20"/>
        </w:rPr>
      </w:pPr>
      <w:r w:rsidRPr="00ED1BF0">
        <w:rPr>
          <w:rStyle w:val="FootnoteReference"/>
          <w:sz w:val="20"/>
          <w:szCs w:val="20"/>
        </w:rPr>
        <w:footnoteRef/>
      </w:r>
      <w:r w:rsidRPr="00ED1BF0">
        <w:rPr>
          <w:sz w:val="20"/>
          <w:szCs w:val="20"/>
        </w:rPr>
        <w:t xml:space="preserve"> </w:t>
      </w:r>
      <w:proofErr w:type="spellStart"/>
      <w:r w:rsidRPr="00ED1BF0">
        <w:rPr>
          <w:rFonts w:eastAsia="Times New Roman"/>
          <w:sz w:val="20"/>
          <w:szCs w:val="20"/>
        </w:rPr>
        <w:t>Eligon</w:t>
      </w:r>
      <w:proofErr w:type="spellEnd"/>
      <w:r w:rsidRPr="00ED1BF0">
        <w:rPr>
          <w:rFonts w:eastAsia="Times New Roman"/>
          <w:sz w:val="20"/>
          <w:szCs w:val="20"/>
        </w:rPr>
        <w:t xml:space="preserve">, John, and Timothy Williams. "Police Program Aims to Pinpoint Those Most Likely to Commit Crimes." Nytimes.com, September 24, 2015. Accessed November 4, 2016. </w:t>
      </w:r>
      <w:hyperlink r:id="rId7" w:history="1">
        <w:r w:rsidRPr="00ED1BF0">
          <w:rPr>
            <w:rStyle w:val="Hyperlink"/>
            <w:rFonts w:eastAsia="Times New Roman"/>
            <w:color w:val="1155CC"/>
            <w:sz w:val="20"/>
            <w:szCs w:val="20"/>
          </w:rPr>
          <w:t>http://www.nytimes.com/2015/09/25/us/police-program-aims-to-pinpoint-those-most-likely-to-commit-crimes.html</w:t>
        </w:r>
      </w:hyperlink>
      <w:r w:rsidRPr="00ED1BF0">
        <w:rPr>
          <w:rFonts w:eastAsia="Times New Roman"/>
          <w:sz w:val="20"/>
          <w:szCs w:val="20"/>
        </w:rPr>
        <w:t>.</w:t>
      </w:r>
    </w:p>
  </w:footnote>
  <w:footnote w:id="30">
    <w:p w14:paraId="3EB6C88C" w14:textId="37B1693A" w:rsidR="00861033" w:rsidRPr="00ED1BF0" w:rsidRDefault="00861033">
      <w:pPr>
        <w:pStyle w:val="FootnoteText"/>
        <w:rPr>
          <w:sz w:val="20"/>
          <w:szCs w:val="20"/>
        </w:rPr>
      </w:pPr>
      <w:r w:rsidRPr="00ED1BF0">
        <w:rPr>
          <w:rStyle w:val="FootnoteReference"/>
          <w:sz w:val="20"/>
          <w:szCs w:val="20"/>
        </w:rPr>
        <w:footnoteRef/>
      </w:r>
      <w:r w:rsidRPr="00ED1BF0">
        <w:rPr>
          <w:sz w:val="20"/>
          <w:szCs w:val="20"/>
        </w:rPr>
        <w:t xml:space="preserve"> Ibid.</w:t>
      </w:r>
    </w:p>
  </w:footnote>
  <w:footnote w:id="31">
    <w:p w14:paraId="353E9BE2" w14:textId="4C37B555" w:rsidR="00861033" w:rsidRPr="00DA1ADA" w:rsidRDefault="00861033">
      <w:pPr>
        <w:pStyle w:val="FootnoteText"/>
      </w:pPr>
      <w:r w:rsidRPr="00ED1BF0">
        <w:rPr>
          <w:rStyle w:val="FootnoteReference"/>
          <w:sz w:val="20"/>
          <w:szCs w:val="20"/>
        </w:rPr>
        <w:footnoteRef/>
      </w:r>
      <w:r w:rsidRPr="00ED1BF0">
        <w:rPr>
          <w:sz w:val="20"/>
          <w:szCs w:val="20"/>
        </w:rPr>
        <w:t xml:space="preserve"> </w:t>
      </w:r>
      <w:proofErr w:type="spellStart"/>
      <w:r w:rsidRPr="00ED1BF0">
        <w:rPr>
          <w:bCs/>
          <w:color w:val="262626"/>
          <w:sz w:val="20"/>
          <w:szCs w:val="20"/>
        </w:rPr>
        <w:t>Butaru</w:t>
      </w:r>
      <w:proofErr w:type="spellEnd"/>
      <w:r w:rsidRPr="00ED1BF0">
        <w:rPr>
          <w:bCs/>
          <w:color w:val="262626"/>
          <w:sz w:val="20"/>
          <w:szCs w:val="20"/>
        </w:rPr>
        <w:t xml:space="preserve">, </w:t>
      </w:r>
      <w:proofErr w:type="spellStart"/>
      <w:r w:rsidRPr="00ED1BF0">
        <w:rPr>
          <w:bCs/>
          <w:color w:val="262626"/>
          <w:sz w:val="20"/>
          <w:szCs w:val="20"/>
        </w:rPr>
        <w:t>Florentin</w:t>
      </w:r>
      <w:proofErr w:type="spellEnd"/>
      <w:r w:rsidRPr="00ED1BF0">
        <w:rPr>
          <w:bCs/>
          <w:color w:val="262626"/>
          <w:sz w:val="20"/>
          <w:szCs w:val="20"/>
        </w:rPr>
        <w:t xml:space="preserve">, </w:t>
      </w:r>
      <w:proofErr w:type="spellStart"/>
      <w:r w:rsidRPr="00ED1BF0">
        <w:rPr>
          <w:bCs/>
          <w:color w:val="262626"/>
          <w:sz w:val="20"/>
          <w:szCs w:val="20"/>
        </w:rPr>
        <w:t>Qingqing</w:t>
      </w:r>
      <w:proofErr w:type="spellEnd"/>
      <w:r w:rsidRPr="00ED1BF0">
        <w:rPr>
          <w:bCs/>
          <w:color w:val="262626"/>
          <w:sz w:val="20"/>
          <w:szCs w:val="20"/>
        </w:rPr>
        <w:t xml:space="preserve"> Chen, Brian Clark, </w:t>
      </w:r>
      <w:proofErr w:type="spellStart"/>
      <w:r w:rsidRPr="00ED1BF0">
        <w:rPr>
          <w:bCs/>
          <w:color w:val="262626"/>
          <w:sz w:val="20"/>
          <w:szCs w:val="20"/>
        </w:rPr>
        <w:t>Sanmay</w:t>
      </w:r>
      <w:proofErr w:type="spellEnd"/>
      <w:r w:rsidRPr="00ED1BF0">
        <w:rPr>
          <w:bCs/>
          <w:color w:val="262626"/>
          <w:sz w:val="20"/>
          <w:szCs w:val="20"/>
        </w:rPr>
        <w:t xml:space="preserve"> Das, Andrew Lo, and Akhtar Siddique. "Risk and Risk Management in the Credit Card Industry." 2015. Accessed February 4, 2017. doi:10.3386/w21305.</w:t>
      </w:r>
    </w:p>
  </w:footnote>
  <w:footnote w:id="32">
    <w:p w14:paraId="272F4CF1" w14:textId="338BF46D" w:rsidR="00861033" w:rsidRPr="00ED1BF0" w:rsidRDefault="00861033">
      <w:pPr>
        <w:pStyle w:val="FootnoteText"/>
        <w:rPr>
          <w:sz w:val="20"/>
          <w:szCs w:val="20"/>
        </w:rPr>
      </w:pPr>
      <w:r w:rsidRPr="00ED1BF0">
        <w:rPr>
          <w:rStyle w:val="FootnoteReference"/>
          <w:sz w:val="20"/>
          <w:szCs w:val="20"/>
        </w:rPr>
        <w:footnoteRef/>
      </w:r>
      <w:r w:rsidRPr="00ED1BF0">
        <w:rPr>
          <w:sz w:val="20"/>
          <w:szCs w:val="20"/>
        </w:rPr>
        <w:t xml:space="preserve"> </w:t>
      </w:r>
      <w:proofErr w:type="spellStart"/>
      <w:r w:rsidRPr="00ED1BF0">
        <w:rPr>
          <w:bCs/>
          <w:color w:val="262626"/>
          <w:sz w:val="20"/>
          <w:szCs w:val="20"/>
        </w:rPr>
        <w:t>Alloway</w:t>
      </w:r>
      <w:proofErr w:type="spellEnd"/>
      <w:r w:rsidRPr="00ED1BF0">
        <w:rPr>
          <w:bCs/>
          <w:color w:val="262626"/>
          <w:sz w:val="20"/>
          <w:szCs w:val="20"/>
        </w:rPr>
        <w:t>, Tracy. "Big data: Credit where credit’s due." Ft.com. January 4, 2015. Accessed February 04, 2017. https://www.ft.com/content/7933792e-a2e6-11e4-9c06-00144feab7de.</w:t>
      </w:r>
    </w:p>
  </w:footnote>
  <w:footnote w:id="33">
    <w:p w14:paraId="13F9E358" w14:textId="52B92908" w:rsidR="00861033" w:rsidRPr="00ED1BF0" w:rsidRDefault="00861033">
      <w:pPr>
        <w:pStyle w:val="FootnoteText"/>
        <w:rPr>
          <w:sz w:val="20"/>
          <w:szCs w:val="20"/>
        </w:rPr>
      </w:pPr>
      <w:r w:rsidRPr="00ED1BF0">
        <w:rPr>
          <w:rStyle w:val="FootnoteReference"/>
          <w:sz w:val="20"/>
          <w:szCs w:val="20"/>
        </w:rPr>
        <w:footnoteRef/>
      </w:r>
      <w:r w:rsidRPr="00ED1BF0">
        <w:rPr>
          <w:sz w:val="20"/>
          <w:szCs w:val="20"/>
        </w:rPr>
        <w:t xml:space="preserve"> Ibid.</w:t>
      </w:r>
    </w:p>
  </w:footnote>
  <w:footnote w:id="34">
    <w:p w14:paraId="0D1C51FE" w14:textId="6429DD1F" w:rsidR="00861033" w:rsidRPr="00ED1BF0" w:rsidRDefault="00861033" w:rsidP="009F6745">
      <w:pPr>
        <w:pStyle w:val="FootnoteText"/>
        <w:rPr>
          <w:bCs/>
          <w:color w:val="262626"/>
          <w:sz w:val="20"/>
          <w:szCs w:val="20"/>
        </w:rPr>
      </w:pPr>
      <w:r w:rsidRPr="00ED1BF0">
        <w:rPr>
          <w:rStyle w:val="FootnoteReference"/>
          <w:sz w:val="20"/>
          <w:szCs w:val="20"/>
        </w:rPr>
        <w:footnoteRef/>
      </w:r>
      <w:r w:rsidRPr="00ED1BF0">
        <w:rPr>
          <w:sz w:val="20"/>
          <w:szCs w:val="20"/>
        </w:rPr>
        <w:t xml:space="preserve"> </w:t>
      </w:r>
      <w:proofErr w:type="spellStart"/>
      <w:r w:rsidRPr="00ED1BF0">
        <w:rPr>
          <w:bCs/>
          <w:color w:val="262626"/>
          <w:sz w:val="20"/>
          <w:szCs w:val="20"/>
        </w:rPr>
        <w:t>Lakkaraju</w:t>
      </w:r>
      <w:proofErr w:type="spellEnd"/>
      <w:r w:rsidRPr="00ED1BF0">
        <w:rPr>
          <w:bCs/>
          <w:color w:val="262626"/>
          <w:sz w:val="20"/>
          <w:szCs w:val="20"/>
        </w:rPr>
        <w:t xml:space="preserve">, </w:t>
      </w:r>
      <w:proofErr w:type="spellStart"/>
      <w:r w:rsidRPr="00ED1BF0">
        <w:rPr>
          <w:bCs/>
          <w:color w:val="262626"/>
          <w:sz w:val="20"/>
          <w:szCs w:val="20"/>
        </w:rPr>
        <w:t>Himabindu</w:t>
      </w:r>
      <w:proofErr w:type="spellEnd"/>
      <w:r w:rsidRPr="00ED1BF0">
        <w:rPr>
          <w:bCs/>
          <w:color w:val="262626"/>
          <w:sz w:val="20"/>
          <w:szCs w:val="20"/>
        </w:rPr>
        <w:t xml:space="preserve"> </w:t>
      </w:r>
      <w:proofErr w:type="gramStart"/>
      <w:r w:rsidRPr="00ED1BF0">
        <w:rPr>
          <w:bCs/>
          <w:color w:val="262626"/>
          <w:sz w:val="20"/>
          <w:szCs w:val="20"/>
        </w:rPr>
        <w:t>et al..</w:t>
      </w:r>
      <w:proofErr w:type="gramEnd"/>
      <w:r w:rsidRPr="00ED1BF0">
        <w:rPr>
          <w:bCs/>
          <w:color w:val="262626"/>
          <w:sz w:val="20"/>
          <w:szCs w:val="20"/>
        </w:rPr>
        <w:t xml:space="preserve"> A Machine Learning Framework to Identify Students at Risk of Adverse Academic Outcomes</w:t>
      </w:r>
      <w:r w:rsidRPr="00ED1BF0">
        <w:rPr>
          <w:rFonts w:ascii="MS Mincho" w:eastAsia="MS Mincho" w:hAnsi="MS Mincho" w:cs="MS Mincho"/>
          <w:bCs/>
          <w:color w:val="262626"/>
          <w:sz w:val="20"/>
          <w:szCs w:val="20"/>
        </w:rPr>
        <w:t>∗</w:t>
      </w:r>
      <w:r w:rsidRPr="00ED1BF0">
        <w:rPr>
          <w:bCs/>
          <w:color w:val="262626"/>
          <w:sz w:val="20"/>
          <w:szCs w:val="20"/>
        </w:rPr>
        <w:t xml:space="preserve">. Data Science for Social Good. ACM Digital Library. Accessed February 3, 2017. </w:t>
      </w:r>
      <w:hyperlink r:id="rId8" w:history="1">
        <w:r w:rsidRPr="00ED1BF0">
          <w:rPr>
            <w:rStyle w:val="Hyperlink"/>
            <w:sz w:val="20"/>
            <w:szCs w:val="20"/>
          </w:rPr>
          <w:t>https://dssg.uchicago.edu/wp-content/uploads/2016/04/montogmery-kd2015.pdf</w:t>
        </w:r>
      </w:hyperlink>
      <w:r w:rsidRPr="00ED1BF0">
        <w:rPr>
          <w:sz w:val="20"/>
          <w:szCs w:val="20"/>
        </w:rPr>
        <w:t xml:space="preserve"> </w:t>
      </w:r>
    </w:p>
  </w:footnote>
  <w:footnote w:id="35">
    <w:p w14:paraId="3D0EB8AF" w14:textId="3514D5D0" w:rsidR="00861033" w:rsidRDefault="00861033">
      <w:pPr>
        <w:pStyle w:val="FootnoteText"/>
      </w:pPr>
      <w:r w:rsidRPr="00ED1BF0">
        <w:rPr>
          <w:rStyle w:val="FootnoteReference"/>
          <w:sz w:val="20"/>
          <w:szCs w:val="20"/>
        </w:rPr>
        <w:footnoteRef/>
      </w:r>
      <w:r w:rsidRPr="00ED1BF0">
        <w:rPr>
          <w:sz w:val="20"/>
          <w:szCs w:val="20"/>
        </w:rPr>
        <w:t xml:space="preserve"> Ibid.</w:t>
      </w:r>
    </w:p>
  </w:footnote>
  <w:footnote w:id="36">
    <w:p w14:paraId="5DD9A07F" w14:textId="6F6B2E10" w:rsidR="00861033" w:rsidRPr="00ED1BF0" w:rsidRDefault="00861033">
      <w:pPr>
        <w:pStyle w:val="FootnoteText"/>
        <w:rPr>
          <w:sz w:val="20"/>
          <w:szCs w:val="20"/>
        </w:rPr>
      </w:pPr>
      <w:r w:rsidRPr="00ED1BF0">
        <w:rPr>
          <w:rStyle w:val="FootnoteReference"/>
          <w:sz w:val="20"/>
          <w:szCs w:val="20"/>
        </w:rPr>
        <w:footnoteRef/>
      </w:r>
      <w:r w:rsidRPr="00ED1BF0">
        <w:rPr>
          <w:sz w:val="20"/>
          <w:szCs w:val="20"/>
        </w:rPr>
        <w:t xml:space="preserve"> </w:t>
      </w:r>
      <w:r w:rsidRPr="00ED1BF0">
        <w:rPr>
          <w:bCs/>
          <w:color w:val="262626"/>
          <w:sz w:val="20"/>
          <w:szCs w:val="20"/>
        </w:rPr>
        <w:t>"</w:t>
      </w:r>
      <w:proofErr w:type="spellStart"/>
      <w:r w:rsidRPr="00ED1BF0">
        <w:rPr>
          <w:bCs/>
          <w:color w:val="262626"/>
          <w:sz w:val="20"/>
          <w:szCs w:val="20"/>
        </w:rPr>
        <w:t>Almendarez</w:t>
      </w:r>
      <w:proofErr w:type="spellEnd"/>
      <w:r w:rsidRPr="00ED1BF0">
        <w:rPr>
          <w:bCs/>
          <w:color w:val="262626"/>
          <w:sz w:val="20"/>
          <w:szCs w:val="20"/>
        </w:rPr>
        <w:t xml:space="preserve">-Torres v. United States 523 U.S. 224 (1998)." </w:t>
      </w:r>
      <w:proofErr w:type="spellStart"/>
      <w:r w:rsidRPr="00ED1BF0">
        <w:rPr>
          <w:bCs/>
          <w:color w:val="262626"/>
          <w:sz w:val="20"/>
          <w:szCs w:val="20"/>
        </w:rPr>
        <w:t>Justia</w:t>
      </w:r>
      <w:proofErr w:type="spellEnd"/>
      <w:r w:rsidRPr="00ED1BF0">
        <w:rPr>
          <w:bCs/>
          <w:color w:val="262626"/>
          <w:sz w:val="20"/>
          <w:szCs w:val="20"/>
        </w:rPr>
        <w:t xml:space="preserve"> Law. Accessed February 04, 2017. https://supreme.justia.com/cases/federal/us/523/224/case.html.</w:t>
      </w:r>
    </w:p>
  </w:footnote>
  <w:footnote w:id="37">
    <w:p w14:paraId="351507A7" w14:textId="58700B63" w:rsidR="00861033" w:rsidRDefault="00861033">
      <w:pPr>
        <w:pStyle w:val="FootnoteText"/>
      </w:pPr>
      <w:r w:rsidRPr="00ED1BF0">
        <w:rPr>
          <w:rStyle w:val="FootnoteReference"/>
          <w:sz w:val="20"/>
          <w:szCs w:val="20"/>
        </w:rPr>
        <w:footnoteRef/>
      </w:r>
      <w:r w:rsidRPr="00ED1BF0">
        <w:rPr>
          <w:sz w:val="20"/>
          <w:szCs w:val="20"/>
        </w:rPr>
        <w:t xml:space="preserve"> </w:t>
      </w:r>
      <w:r w:rsidRPr="00ED1BF0">
        <w:rPr>
          <w:color w:val="1A1A1A"/>
          <w:sz w:val="20"/>
          <w:szCs w:val="20"/>
        </w:rPr>
        <w:t>"</w:t>
      </w:r>
      <w:proofErr w:type="spellStart"/>
      <w:r w:rsidRPr="00ED1BF0">
        <w:rPr>
          <w:color w:val="1A1A1A"/>
          <w:sz w:val="20"/>
          <w:szCs w:val="20"/>
        </w:rPr>
        <w:t>Almendarez</w:t>
      </w:r>
      <w:proofErr w:type="spellEnd"/>
      <w:r w:rsidRPr="00ED1BF0">
        <w:rPr>
          <w:color w:val="1A1A1A"/>
          <w:sz w:val="20"/>
          <w:szCs w:val="20"/>
        </w:rPr>
        <w:t xml:space="preserve">-Torres v. United States." </w:t>
      </w:r>
      <w:r w:rsidRPr="00ED1BF0">
        <w:rPr>
          <w:i/>
          <w:iCs/>
          <w:color w:val="1A1A1A"/>
          <w:sz w:val="20"/>
          <w:szCs w:val="20"/>
        </w:rPr>
        <w:t>Oyez,</w:t>
      </w:r>
      <w:r w:rsidRPr="00ED1BF0">
        <w:rPr>
          <w:color w:val="1A1A1A"/>
          <w:sz w:val="20"/>
          <w:szCs w:val="20"/>
        </w:rPr>
        <w:t xml:space="preserve"> https://www.oyez.org/cases/1997/96-6839. Accessed 4 Feb. 2017.</w:t>
      </w:r>
    </w:p>
  </w:footnote>
  <w:footnote w:id="38">
    <w:p w14:paraId="6F1EE270" w14:textId="27F5DF95" w:rsidR="00861033" w:rsidRPr="00ED1BF0" w:rsidRDefault="00861033">
      <w:pPr>
        <w:pStyle w:val="FootnoteText"/>
        <w:rPr>
          <w:sz w:val="20"/>
          <w:szCs w:val="20"/>
        </w:rPr>
      </w:pPr>
      <w:r w:rsidRPr="00ED1BF0">
        <w:rPr>
          <w:rStyle w:val="FootnoteReference"/>
          <w:sz w:val="20"/>
          <w:szCs w:val="20"/>
        </w:rPr>
        <w:footnoteRef/>
      </w:r>
      <w:r w:rsidRPr="00ED1BF0">
        <w:rPr>
          <w:sz w:val="20"/>
          <w:szCs w:val="20"/>
        </w:rPr>
        <w:t xml:space="preserve"> Ibid.</w:t>
      </w:r>
    </w:p>
  </w:footnote>
  <w:footnote w:id="39">
    <w:p w14:paraId="3150140D" w14:textId="58FB7C4B" w:rsidR="00861033" w:rsidRPr="00ED1BF0" w:rsidRDefault="00861033">
      <w:pPr>
        <w:pStyle w:val="FootnoteText"/>
        <w:rPr>
          <w:color w:val="1A1A1A"/>
          <w:sz w:val="20"/>
          <w:szCs w:val="20"/>
        </w:rPr>
      </w:pPr>
      <w:r w:rsidRPr="00ED1BF0">
        <w:rPr>
          <w:rStyle w:val="FootnoteReference"/>
          <w:sz w:val="20"/>
          <w:szCs w:val="20"/>
        </w:rPr>
        <w:footnoteRef/>
      </w:r>
      <w:r w:rsidRPr="00ED1BF0">
        <w:rPr>
          <w:sz w:val="20"/>
          <w:szCs w:val="20"/>
        </w:rPr>
        <w:t xml:space="preserve"> </w:t>
      </w:r>
      <w:r w:rsidRPr="00ED1BF0">
        <w:rPr>
          <w:color w:val="1A1A1A"/>
          <w:sz w:val="20"/>
          <w:szCs w:val="20"/>
        </w:rPr>
        <w:t>Chicago-Kent College of Law at Illinois Tech. "United States v. Watts." Oyez. https://www.oyez.org/cases/1996/95-1906 (accessed February 4, 2017).</w:t>
      </w:r>
    </w:p>
  </w:footnote>
  <w:footnote w:id="40">
    <w:p w14:paraId="61605929" w14:textId="3A93F3C4" w:rsidR="00861033" w:rsidRDefault="00861033">
      <w:pPr>
        <w:pStyle w:val="FootnoteText"/>
      </w:pPr>
      <w:r w:rsidRPr="00ED1BF0">
        <w:rPr>
          <w:rStyle w:val="FootnoteReference"/>
          <w:sz w:val="20"/>
          <w:szCs w:val="20"/>
        </w:rPr>
        <w:footnoteRef/>
      </w:r>
      <w:r w:rsidRPr="00ED1BF0">
        <w:rPr>
          <w:sz w:val="20"/>
          <w:szCs w:val="20"/>
        </w:rPr>
        <w:t xml:space="preserve"> </w:t>
      </w:r>
      <w:r w:rsidRPr="00ED1BF0">
        <w:rPr>
          <w:bCs/>
          <w:color w:val="262626"/>
          <w:sz w:val="20"/>
          <w:szCs w:val="20"/>
        </w:rPr>
        <w:t xml:space="preserve">"United States v. Watts 519 U.S. 148 (1997)." </w:t>
      </w:r>
      <w:proofErr w:type="spellStart"/>
      <w:r w:rsidRPr="00ED1BF0">
        <w:rPr>
          <w:bCs/>
          <w:color w:val="262626"/>
          <w:sz w:val="20"/>
          <w:szCs w:val="20"/>
        </w:rPr>
        <w:t>Justia</w:t>
      </w:r>
      <w:proofErr w:type="spellEnd"/>
      <w:r w:rsidRPr="00ED1BF0">
        <w:rPr>
          <w:bCs/>
          <w:color w:val="262626"/>
          <w:sz w:val="20"/>
          <w:szCs w:val="20"/>
        </w:rPr>
        <w:t xml:space="preserve"> Law. Accessed February 04, 2017. https://supreme.justia.com/cases/federal/us/519/148/case.html.</w:t>
      </w:r>
    </w:p>
  </w:footnote>
  <w:footnote w:id="41">
    <w:p w14:paraId="240D7BA2" w14:textId="24834F8D" w:rsidR="00861033" w:rsidRPr="00ED1BF0" w:rsidRDefault="00861033">
      <w:pPr>
        <w:pStyle w:val="FootnoteText"/>
        <w:rPr>
          <w:sz w:val="20"/>
          <w:szCs w:val="20"/>
        </w:rPr>
      </w:pPr>
      <w:r w:rsidRPr="00ED1BF0">
        <w:rPr>
          <w:rStyle w:val="FootnoteReference"/>
          <w:sz w:val="20"/>
          <w:szCs w:val="20"/>
        </w:rPr>
        <w:footnoteRef/>
      </w:r>
      <w:r w:rsidRPr="00ED1BF0">
        <w:rPr>
          <w:sz w:val="20"/>
          <w:szCs w:val="20"/>
        </w:rPr>
        <w:t xml:space="preserve"> </w:t>
      </w:r>
      <w:r w:rsidRPr="00ED1BF0">
        <w:rPr>
          <w:bCs/>
          <w:color w:val="262626"/>
          <w:sz w:val="20"/>
          <w:szCs w:val="20"/>
        </w:rPr>
        <w:t xml:space="preserve">State of Wisconsin V. Eric L. Loomis (July 13, 2016). </w:t>
      </w:r>
      <w:hyperlink r:id="rId9" w:history="1">
        <w:r w:rsidRPr="00ED1BF0">
          <w:rPr>
            <w:rStyle w:val="Hyperlink"/>
            <w:bCs/>
            <w:sz w:val="20"/>
            <w:szCs w:val="20"/>
          </w:rPr>
          <w:t>https://www.wicourts.gov/sc/opinion/DisplayDocument.pdf?content=pdf&amp;seqNo=171690</w:t>
        </w:r>
      </w:hyperlink>
      <w:r w:rsidRPr="00ED1BF0">
        <w:rPr>
          <w:bCs/>
          <w:color w:val="262626"/>
          <w:sz w:val="20"/>
          <w:szCs w:val="20"/>
        </w:rPr>
        <w:t xml:space="preserve"> </w:t>
      </w:r>
    </w:p>
  </w:footnote>
  <w:footnote w:id="42">
    <w:p w14:paraId="29D55BFA" w14:textId="4E5C77C3" w:rsidR="00861033" w:rsidRPr="00ED1BF0" w:rsidRDefault="00861033">
      <w:pPr>
        <w:pStyle w:val="FootnoteText"/>
        <w:rPr>
          <w:sz w:val="20"/>
          <w:szCs w:val="20"/>
        </w:rPr>
      </w:pPr>
      <w:r w:rsidRPr="00ED1BF0">
        <w:rPr>
          <w:rStyle w:val="FootnoteReference"/>
          <w:sz w:val="20"/>
          <w:szCs w:val="20"/>
        </w:rPr>
        <w:footnoteRef/>
      </w:r>
      <w:r w:rsidRPr="00ED1BF0">
        <w:rPr>
          <w:sz w:val="20"/>
          <w:szCs w:val="20"/>
        </w:rPr>
        <w:t xml:space="preserve"> Wisconsin V. Loomis, 6</w:t>
      </w:r>
    </w:p>
  </w:footnote>
  <w:footnote w:id="43">
    <w:p w14:paraId="4CD78F24" w14:textId="008FA3D2" w:rsidR="00861033" w:rsidRDefault="00861033">
      <w:pPr>
        <w:pStyle w:val="FootnoteText"/>
      </w:pPr>
      <w:r w:rsidRPr="00ED1BF0">
        <w:rPr>
          <w:rStyle w:val="FootnoteReference"/>
          <w:sz w:val="20"/>
          <w:szCs w:val="20"/>
        </w:rPr>
        <w:footnoteRef/>
      </w:r>
      <w:r w:rsidRPr="00ED1BF0">
        <w:rPr>
          <w:sz w:val="20"/>
          <w:szCs w:val="20"/>
        </w:rPr>
        <w:t xml:space="preserve"> Wisconsin V. Loomis, 7</w:t>
      </w:r>
    </w:p>
  </w:footnote>
  <w:footnote w:id="44">
    <w:p w14:paraId="67E68AF9" w14:textId="54769444" w:rsidR="00861033" w:rsidRDefault="00861033">
      <w:pPr>
        <w:pStyle w:val="FootnoteText"/>
      </w:pPr>
      <w:r>
        <w:rPr>
          <w:rStyle w:val="FootnoteReference"/>
        </w:rPr>
        <w:footnoteRef/>
      </w:r>
      <w:r>
        <w:t xml:space="preserve"> </w:t>
      </w:r>
      <w:r w:rsidRPr="00F77D99">
        <w:rPr>
          <w:sz w:val="20"/>
          <w:szCs w:val="20"/>
        </w:rPr>
        <w:t>The entire ProPublica technical analysis, which I reference throughout the following sections, can be found here: https://github.com/propublica/compas-analysis/blob/master/Compas%20Analysis.ipynb</w:t>
      </w:r>
    </w:p>
  </w:footnote>
  <w:footnote w:id="45">
    <w:p w14:paraId="4E156F9E" w14:textId="228A934C" w:rsidR="00861033" w:rsidRDefault="00861033">
      <w:pPr>
        <w:pStyle w:val="FootnoteText"/>
      </w:pPr>
      <w:r>
        <w:rPr>
          <w:rStyle w:val="FootnoteReference"/>
        </w:rPr>
        <w:footnoteRef/>
      </w:r>
      <w:r>
        <w:t xml:space="preserve"> </w:t>
      </w:r>
      <w:r w:rsidRPr="00DB32AD">
        <w:rPr>
          <w:sz w:val="20"/>
          <w:szCs w:val="20"/>
        </w:rPr>
        <w:t>One such example of this is Simpson’s Paradox, where the relationship between aggregated and disaggregated data is opposite.  An example of this might look like, in a given organization, women making more mon</w:t>
      </w:r>
      <w:r>
        <w:rPr>
          <w:sz w:val="20"/>
          <w:szCs w:val="20"/>
        </w:rPr>
        <w:t>ey than men on average, but making</w:t>
      </w:r>
      <w:r w:rsidRPr="00DB32AD">
        <w:rPr>
          <w:sz w:val="20"/>
          <w:szCs w:val="20"/>
        </w:rPr>
        <w:t xml:space="preserve"> less than a man in each job</w:t>
      </w:r>
      <w:r>
        <w:rPr>
          <w:sz w:val="20"/>
          <w:szCs w:val="20"/>
        </w:rPr>
        <w:t xml:space="preserve"> (</w:t>
      </w:r>
      <w:r w:rsidRPr="00DB32AD">
        <w:rPr>
          <w:sz w:val="20"/>
          <w:szCs w:val="20"/>
        </w:rPr>
        <w:t>because</w:t>
      </w:r>
      <w:r>
        <w:rPr>
          <w:sz w:val="20"/>
          <w:szCs w:val="20"/>
        </w:rPr>
        <w:t>, say,</w:t>
      </w:r>
      <w:r w:rsidRPr="00DB32AD">
        <w:rPr>
          <w:sz w:val="20"/>
          <w:szCs w:val="20"/>
        </w:rPr>
        <w:t xml:space="preserve"> they tend to be in higher-paying jobs</w:t>
      </w:r>
      <w:r>
        <w:rPr>
          <w:sz w:val="20"/>
          <w:szCs w:val="20"/>
        </w:rPr>
        <w:t>)</w:t>
      </w:r>
      <w:r w:rsidRPr="00DB32AD">
        <w:rPr>
          <w:sz w:val="20"/>
          <w:szCs w:val="20"/>
        </w:rPr>
        <w:t xml:space="preserve">.  Without breaking down the analysis into specific groups (e.g. type of job), it would be very difficult to identify </w:t>
      </w:r>
      <w:r>
        <w:rPr>
          <w:sz w:val="20"/>
          <w:szCs w:val="20"/>
        </w:rPr>
        <w:t>any wage gap in that organization</w:t>
      </w:r>
      <w:r w:rsidRPr="00DB32AD">
        <w:rPr>
          <w:sz w:val="20"/>
          <w:szCs w:val="20"/>
        </w:rPr>
        <w:t>.</w:t>
      </w:r>
    </w:p>
  </w:footnote>
  <w:footnote w:id="46">
    <w:p w14:paraId="65238B5D" w14:textId="0075579E" w:rsidR="00861033" w:rsidRDefault="00861033">
      <w:pPr>
        <w:pStyle w:val="FootnoteText"/>
      </w:pPr>
      <w:r>
        <w:rPr>
          <w:rStyle w:val="FootnoteReference"/>
        </w:rPr>
        <w:footnoteRef/>
      </w:r>
      <w:r>
        <w:t xml:space="preserve"> </w:t>
      </w:r>
      <w:r w:rsidRPr="0014354E">
        <w:rPr>
          <w:bCs/>
          <w:color w:val="262626"/>
          <w:sz w:val="20"/>
          <w:szCs w:val="20"/>
        </w:rPr>
        <w:t xml:space="preserve">Larson, </w:t>
      </w:r>
      <w:proofErr w:type="spellStart"/>
      <w:r w:rsidRPr="0014354E">
        <w:rPr>
          <w:bCs/>
          <w:color w:val="262626"/>
          <w:sz w:val="20"/>
          <w:szCs w:val="20"/>
        </w:rPr>
        <w:t>Jef</w:t>
      </w:r>
      <w:proofErr w:type="spellEnd"/>
      <w:r w:rsidRPr="0014354E">
        <w:rPr>
          <w:bCs/>
          <w:color w:val="262626"/>
          <w:sz w:val="20"/>
          <w:szCs w:val="20"/>
        </w:rPr>
        <w:t xml:space="preserve">, Surya </w:t>
      </w:r>
      <w:proofErr w:type="spellStart"/>
      <w:r w:rsidRPr="0014354E">
        <w:rPr>
          <w:bCs/>
          <w:color w:val="262626"/>
          <w:sz w:val="20"/>
          <w:szCs w:val="20"/>
        </w:rPr>
        <w:t>Mattu</w:t>
      </w:r>
      <w:proofErr w:type="spellEnd"/>
      <w:r w:rsidRPr="0014354E">
        <w:rPr>
          <w:bCs/>
          <w:color w:val="262626"/>
          <w:sz w:val="20"/>
          <w:szCs w:val="20"/>
        </w:rPr>
        <w:t xml:space="preserve">, Lauren Kirchner, and Julia </w:t>
      </w:r>
      <w:proofErr w:type="spellStart"/>
      <w:r w:rsidRPr="0014354E">
        <w:rPr>
          <w:bCs/>
          <w:color w:val="262626"/>
          <w:sz w:val="20"/>
          <w:szCs w:val="20"/>
        </w:rPr>
        <w:t>Angwin</w:t>
      </w:r>
      <w:proofErr w:type="spellEnd"/>
      <w:r w:rsidRPr="0014354E">
        <w:rPr>
          <w:bCs/>
          <w:color w:val="262626"/>
          <w:sz w:val="20"/>
          <w:szCs w:val="20"/>
        </w:rPr>
        <w:t xml:space="preserve">. "How We Analyzed the COMPAS Recidivism Algorithm." </w:t>
      </w:r>
      <w:proofErr w:type="spellStart"/>
      <w:r w:rsidRPr="0014354E">
        <w:rPr>
          <w:bCs/>
          <w:color w:val="262626"/>
          <w:sz w:val="20"/>
          <w:szCs w:val="20"/>
        </w:rPr>
        <w:t>ProPublica</w:t>
      </w:r>
      <w:proofErr w:type="spellEnd"/>
      <w:r w:rsidRPr="0014354E">
        <w:rPr>
          <w:bCs/>
          <w:color w:val="262626"/>
          <w:sz w:val="20"/>
          <w:szCs w:val="20"/>
        </w:rPr>
        <w:t>. August 01, 2016. Accessed February 05, 2017. https://www.propublica.org/article/how-we-analyzed-the-compas-recidivism-algorithm.</w:t>
      </w:r>
    </w:p>
  </w:footnote>
  <w:footnote w:id="47">
    <w:p w14:paraId="3CE9EFAA" w14:textId="0BCEF1D1" w:rsidR="00861033" w:rsidRDefault="00861033">
      <w:pPr>
        <w:pStyle w:val="FootnoteText"/>
      </w:pPr>
      <w:r>
        <w:rPr>
          <w:rStyle w:val="FootnoteReference"/>
        </w:rPr>
        <w:footnoteRef/>
      </w:r>
      <w:r>
        <w:t xml:space="preserve"> Ibid.</w:t>
      </w:r>
    </w:p>
  </w:footnote>
  <w:footnote w:id="48">
    <w:p w14:paraId="7D9C00AD" w14:textId="281ACE5A" w:rsidR="00861033" w:rsidRDefault="00861033">
      <w:pPr>
        <w:pStyle w:val="FootnoteText"/>
      </w:pPr>
      <w:r>
        <w:rPr>
          <w:rStyle w:val="FootnoteReference"/>
        </w:rPr>
        <w:footnoteRef/>
      </w:r>
      <w:r>
        <w:t xml:space="preserve"> </w:t>
      </w:r>
      <w:r>
        <w:rPr>
          <w:sz w:val="20"/>
          <w:szCs w:val="20"/>
        </w:rPr>
        <w:t xml:space="preserve">A more complete look at the demographics present (relevant for analysis only insofar as they reveal a need to compensate for </w:t>
      </w:r>
      <w:r w:rsidRPr="00C32EBC">
        <w:rPr>
          <w:sz w:val="20"/>
          <w:szCs w:val="20"/>
        </w:rPr>
        <w:t xml:space="preserve">underlying attributes of the data) is present in the full </w:t>
      </w:r>
      <w:proofErr w:type="spellStart"/>
      <w:r w:rsidRPr="00C32EBC">
        <w:rPr>
          <w:sz w:val="20"/>
          <w:szCs w:val="20"/>
        </w:rPr>
        <w:t>ProPublica</w:t>
      </w:r>
      <w:proofErr w:type="spellEnd"/>
      <w:r w:rsidRPr="00C32EBC">
        <w:rPr>
          <w:sz w:val="20"/>
          <w:szCs w:val="20"/>
        </w:rPr>
        <w:t xml:space="preserve"> analysis.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B30586"/>
    <w:multiLevelType w:val="multilevel"/>
    <w:tmpl w:val="227E8D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
    <w:nsid w:val="51AC0D0E"/>
    <w:multiLevelType w:val="multilevel"/>
    <w:tmpl w:val="F138AE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6324B"/>
    <w:rsid w:val="00003546"/>
    <w:rsid w:val="00010600"/>
    <w:rsid w:val="00015942"/>
    <w:rsid w:val="0002076F"/>
    <w:rsid w:val="00052DB7"/>
    <w:rsid w:val="0006324B"/>
    <w:rsid w:val="00080598"/>
    <w:rsid w:val="000D7F2B"/>
    <w:rsid w:val="0010657A"/>
    <w:rsid w:val="0014354E"/>
    <w:rsid w:val="001D495B"/>
    <w:rsid w:val="001F3046"/>
    <w:rsid w:val="001F6CCA"/>
    <w:rsid w:val="00200CFA"/>
    <w:rsid w:val="00203ACC"/>
    <w:rsid w:val="00210FC4"/>
    <w:rsid w:val="0021510E"/>
    <w:rsid w:val="00275366"/>
    <w:rsid w:val="002A0B41"/>
    <w:rsid w:val="002B290D"/>
    <w:rsid w:val="002F1718"/>
    <w:rsid w:val="002F2C18"/>
    <w:rsid w:val="00324F74"/>
    <w:rsid w:val="00327C64"/>
    <w:rsid w:val="003418FF"/>
    <w:rsid w:val="00370BFA"/>
    <w:rsid w:val="0037415A"/>
    <w:rsid w:val="003751BF"/>
    <w:rsid w:val="00384531"/>
    <w:rsid w:val="00395808"/>
    <w:rsid w:val="004237EA"/>
    <w:rsid w:val="0046137D"/>
    <w:rsid w:val="00462847"/>
    <w:rsid w:val="00467237"/>
    <w:rsid w:val="004711DC"/>
    <w:rsid w:val="00472C99"/>
    <w:rsid w:val="004B05BD"/>
    <w:rsid w:val="004B1572"/>
    <w:rsid w:val="004C1FA4"/>
    <w:rsid w:val="0051519B"/>
    <w:rsid w:val="0052386F"/>
    <w:rsid w:val="00526C0A"/>
    <w:rsid w:val="00596C60"/>
    <w:rsid w:val="005B5DC6"/>
    <w:rsid w:val="005C2819"/>
    <w:rsid w:val="005C4890"/>
    <w:rsid w:val="005E7240"/>
    <w:rsid w:val="0062019D"/>
    <w:rsid w:val="0063552C"/>
    <w:rsid w:val="00637116"/>
    <w:rsid w:val="00655843"/>
    <w:rsid w:val="006874D1"/>
    <w:rsid w:val="0069680D"/>
    <w:rsid w:val="00696F39"/>
    <w:rsid w:val="006C78CB"/>
    <w:rsid w:val="006E74C3"/>
    <w:rsid w:val="006F1631"/>
    <w:rsid w:val="006F2556"/>
    <w:rsid w:val="007527E2"/>
    <w:rsid w:val="00752D86"/>
    <w:rsid w:val="00774B78"/>
    <w:rsid w:val="0078604C"/>
    <w:rsid w:val="007927D0"/>
    <w:rsid w:val="0079362B"/>
    <w:rsid w:val="007A505E"/>
    <w:rsid w:val="007D37F5"/>
    <w:rsid w:val="007D63B0"/>
    <w:rsid w:val="007E7103"/>
    <w:rsid w:val="00861033"/>
    <w:rsid w:val="00885D5F"/>
    <w:rsid w:val="008A49B8"/>
    <w:rsid w:val="008B5D28"/>
    <w:rsid w:val="008C5616"/>
    <w:rsid w:val="008C61F8"/>
    <w:rsid w:val="008E4745"/>
    <w:rsid w:val="009242F4"/>
    <w:rsid w:val="00961662"/>
    <w:rsid w:val="00977960"/>
    <w:rsid w:val="009B6DBA"/>
    <w:rsid w:val="009C3465"/>
    <w:rsid w:val="009F6745"/>
    <w:rsid w:val="00A1298C"/>
    <w:rsid w:val="00A75502"/>
    <w:rsid w:val="00A82793"/>
    <w:rsid w:val="00AA04D7"/>
    <w:rsid w:val="00AA2A78"/>
    <w:rsid w:val="00AC5895"/>
    <w:rsid w:val="00AC6F39"/>
    <w:rsid w:val="00AE44B0"/>
    <w:rsid w:val="00AF523B"/>
    <w:rsid w:val="00B01068"/>
    <w:rsid w:val="00B01283"/>
    <w:rsid w:val="00B3580B"/>
    <w:rsid w:val="00B529AF"/>
    <w:rsid w:val="00B54A8E"/>
    <w:rsid w:val="00B76328"/>
    <w:rsid w:val="00B8476A"/>
    <w:rsid w:val="00B93BDA"/>
    <w:rsid w:val="00BE1AA3"/>
    <w:rsid w:val="00BE677D"/>
    <w:rsid w:val="00BF215E"/>
    <w:rsid w:val="00C032C1"/>
    <w:rsid w:val="00C11B4F"/>
    <w:rsid w:val="00C32EBC"/>
    <w:rsid w:val="00C56EA7"/>
    <w:rsid w:val="00CD062D"/>
    <w:rsid w:val="00CD6400"/>
    <w:rsid w:val="00CF3BF7"/>
    <w:rsid w:val="00D159D6"/>
    <w:rsid w:val="00D3160F"/>
    <w:rsid w:val="00D332B4"/>
    <w:rsid w:val="00D36270"/>
    <w:rsid w:val="00D4276B"/>
    <w:rsid w:val="00D57932"/>
    <w:rsid w:val="00D706AC"/>
    <w:rsid w:val="00DA1ADA"/>
    <w:rsid w:val="00DA29D6"/>
    <w:rsid w:val="00DB32AD"/>
    <w:rsid w:val="00DB4958"/>
    <w:rsid w:val="00DB7FD8"/>
    <w:rsid w:val="00E51B1E"/>
    <w:rsid w:val="00E80FD5"/>
    <w:rsid w:val="00EA23FB"/>
    <w:rsid w:val="00ED1BF0"/>
    <w:rsid w:val="00ED6447"/>
    <w:rsid w:val="00EF456B"/>
    <w:rsid w:val="00F4404C"/>
    <w:rsid w:val="00F64F9D"/>
    <w:rsid w:val="00F672BE"/>
    <w:rsid w:val="00F77D99"/>
    <w:rsid w:val="00FD49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5E10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B01068"/>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i/>
      <w:color w:val="666666"/>
      <w:sz w:val="30"/>
      <w:szCs w:val="30"/>
    </w:rPr>
  </w:style>
  <w:style w:type="paragraph" w:styleId="BalloonText">
    <w:name w:val="Balloon Text"/>
    <w:basedOn w:val="Normal"/>
    <w:link w:val="BalloonTextChar"/>
    <w:uiPriority w:val="99"/>
    <w:semiHidden/>
    <w:unhideWhenUsed/>
    <w:rsid w:val="0063552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552C"/>
    <w:rPr>
      <w:rFonts w:ascii="Tahoma" w:hAnsi="Tahoma" w:cs="Tahoma"/>
      <w:sz w:val="16"/>
      <w:szCs w:val="16"/>
    </w:rPr>
  </w:style>
  <w:style w:type="character" w:styleId="CommentReference">
    <w:name w:val="annotation reference"/>
    <w:basedOn w:val="DefaultParagraphFont"/>
    <w:uiPriority w:val="99"/>
    <w:semiHidden/>
    <w:unhideWhenUsed/>
    <w:rsid w:val="001F6CCA"/>
    <w:rPr>
      <w:sz w:val="16"/>
      <w:szCs w:val="16"/>
    </w:rPr>
  </w:style>
  <w:style w:type="paragraph" w:styleId="CommentText">
    <w:name w:val="annotation text"/>
    <w:basedOn w:val="Normal"/>
    <w:link w:val="CommentTextChar"/>
    <w:uiPriority w:val="99"/>
    <w:semiHidden/>
    <w:unhideWhenUsed/>
    <w:rsid w:val="001F6CCA"/>
    <w:pPr>
      <w:spacing w:line="240" w:lineRule="auto"/>
    </w:pPr>
    <w:rPr>
      <w:sz w:val="20"/>
      <w:szCs w:val="20"/>
    </w:rPr>
  </w:style>
  <w:style w:type="character" w:customStyle="1" w:styleId="CommentTextChar">
    <w:name w:val="Comment Text Char"/>
    <w:basedOn w:val="DefaultParagraphFont"/>
    <w:link w:val="CommentText"/>
    <w:uiPriority w:val="99"/>
    <w:semiHidden/>
    <w:rsid w:val="001F6CCA"/>
    <w:rPr>
      <w:sz w:val="20"/>
      <w:szCs w:val="20"/>
    </w:rPr>
  </w:style>
  <w:style w:type="paragraph" w:styleId="CommentSubject">
    <w:name w:val="annotation subject"/>
    <w:basedOn w:val="CommentText"/>
    <w:next w:val="CommentText"/>
    <w:link w:val="CommentSubjectChar"/>
    <w:uiPriority w:val="99"/>
    <w:semiHidden/>
    <w:unhideWhenUsed/>
    <w:rsid w:val="001F6CCA"/>
    <w:rPr>
      <w:b/>
      <w:bCs/>
    </w:rPr>
  </w:style>
  <w:style w:type="character" w:customStyle="1" w:styleId="CommentSubjectChar">
    <w:name w:val="Comment Subject Char"/>
    <w:basedOn w:val="CommentTextChar"/>
    <w:link w:val="CommentSubject"/>
    <w:uiPriority w:val="99"/>
    <w:semiHidden/>
    <w:rsid w:val="001F6CCA"/>
    <w:rPr>
      <w:b/>
      <w:bCs/>
      <w:sz w:val="20"/>
      <w:szCs w:val="20"/>
    </w:rPr>
  </w:style>
  <w:style w:type="paragraph" w:styleId="FootnoteText">
    <w:name w:val="footnote text"/>
    <w:basedOn w:val="Normal"/>
    <w:link w:val="FootnoteTextChar"/>
    <w:uiPriority w:val="99"/>
    <w:unhideWhenUsed/>
    <w:rsid w:val="00752D86"/>
    <w:pPr>
      <w:spacing w:line="240" w:lineRule="auto"/>
    </w:pPr>
    <w:rPr>
      <w:sz w:val="24"/>
      <w:szCs w:val="24"/>
    </w:rPr>
  </w:style>
  <w:style w:type="character" w:customStyle="1" w:styleId="FootnoteTextChar">
    <w:name w:val="Footnote Text Char"/>
    <w:basedOn w:val="DefaultParagraphFont"/>
    <w:link w:val="FootnoteText"/>
    <w:uiPriority w:val="99"/>
    <w:rsid w:val="00752D86"/>
    <w:rPr>
      <w:sz w:val="24"/>
      <w:szCs w:val="24"/>
    </w:rPr>
  </w:style>
  <w:style w:type="character" w:styleId="FootnoteReference">
    <w:name w:val="footnote reference"/>
    <w:basedOn w:val="DefaultParagraphFont"/>
    <w:uiPriority w:val="99"/>
    <w:unhideWhenUsed/>
    <w:rsid w:val="00752D86"/>
    <w:rPr>
      <w:vertAlign w:val="superscript"/>
    </w:rPr>
  </w:style>
  <w:style w:type="paragraph" w:styleId="NormalWeb">
    <w:name w:val="Normal (Web)"/>
    <w:basedOn w:val="Normal"/>
    <w:uiPriority w:val="99"/>
    <w:unhideWhenUsed/>
    <w:rsid w:val="007A505E"/>
    <w:pPr>
      <w:spacing w:before="100" w:beforeAutospacing="1" w:after="100" w:afterAutospacing="1" w:line="240" w:lineRule="auto"/>
    </w:pPr>
    <w:rPr>
      <w:rFonts w:ascii="Times New Roman" w:hAnsi="Times New Roman" w:cs="Times New Roman"/>
      <w:color w:val="auto"/>
      <w:sz w:val="24"/>
      <w:szCs w:val="24"/>
    </w:rPr>
  </w:style>
  <w:style w:type="character" w:customStyle="1" w:styleId="apple-tab-span">
    <w:name w:val="apple-tab-span"/>
    <w:basedOn w:val="DefaultParagraphFont"/>
    <w:rsid w:val="007A505E"/>
  </w:style>
  <w:style w:type="paragraph" w:styleId="Footer">
    <w:name w:val="footer"/>
    <w:basedOn w:val="Normal"/>
    <w:link w:val="FooterChar"/>
    <w:uiPriority w:val="99"/>
    <w:unhideWhenUsed/>
    <w:rsid w:val="00CD6400"/>
    <w:pPr>
      <w:tabs>
        <w:tab w:val="center" w:pos="4680"/>
        <w:tab w:val="right" w:pos="9360"/>
      </w:tabs>
      <w:spacing w:line="240" w:lineRule="auto"/>
    </w:pPr>
  </w:style>
  <w:style w:type="character" w:customStyle="1" w:styleId="FooterChar">
    <w:name w:val="Footer Char"/>
    <w:basedOn w:val="DefaultParagraphFont"/>
    <w:link w:val="Footer"/>
    <w:uiPriority w:val="99"/>
    <w:rsid w:val="00CD6400"/>
  </w:style>
  <w:style w:type="character" w:styleId="PageNumber">
    <w:name w:val="page number"/>
    <w:basedOn w:val="DefaultParagraphFont"/>
    <w:uiPriority w:val="99"/>
    <w:semiHidden/>
    <w:unhideWhenUsed/>
    <w:rsid w:val="00CD6400"/>
  </w:style>
  <w:style w:type="character" w:styleId="Hyperlink">
    <w:name w:val="Hyperlink"/>
    <w:basedOn w:val="DefaultParagraphFont"/>
    <w:uiPriority w:val="99"/>
    <w:unhideWhenUsed/>
    <w:rsid w:val="002A0B41"/>
    <w:rPr>
      <w:color w:val="0000FF" w:themeColor="hyperlink"/>
      <w:u w:val="single"/>
    </w:rPr>
  </w:style>
  <w:style w:type="paragraph" w:styleId="NoSpacing">
    <w:name w:val="No Spacing"/>
    <w:link w:val="NoSpacingChar"/>
    <w:uiPriority w:val="1"/>
    <w:qFormat/>
    <w:rsid w:val="00472C99"/>
    <w:pPr>
      <w:spacing w:line="240" w:lineRule="auto"/>
    </w:pPr>
    <w:rPr>
      <w:rFonts w:asciiTheme="minorHAnsi" w:eastAsiaTheme="minorEastAsia" w:hAnsiTheme="minorHAnsi" w:cstheme="minorBidi"/>
      <w:color w:val="auto"/>
      <w:lang w:eastAsia="zh-CN"/>
    </w:rPr>
  </w:style>
  <w:style w:type="character" w:customStyle="1" w:styleId="NoSpacingChar">
    <w:name w:val="No Spacing Char"/>
    <w:basedOn w:val="DefaultParagraphFont"/>
    <w:link w:val="NoSpacing"/>
    <w:uiPriority w:val="1"/>
    <w:rsid w:val="00472C99"/>
    <w:rPr>
      <w:rFonts w:asciiTheme="minorHAnsi" w:eastAsiaTheme="minorEastAsia" w:hAnsiTheme="minorHAnsi" w:cstheme="minorBidi"/>
      <w:color w:val="auto"/>
      <w:lang w:eastAsia="zh-CN"/>
    </w:rPr>
  </w:style>
  <w:style w:type="character" w:styleId="FollowedHyperlink">
    <w:name w:val="FollowedHyperlink"/>
    <w:basedOn w:val="DefaultParagraphFont"/>
    <w:uiPriority w:val="99"/>
    <w:semiHidden/>
    <w:unhideWhenUsed/>
    <w:rsid w:val="009F6745"/>
    <w:rPr>
      <w:color w:val="800080" w:themeColor="followedHyperlink"/>
      <w:u w:val="single"/>
    </w:rPr>
  </w:style>
  <w:style w:type="paragraph" w:styleId="Index1">
    <w:name w:val="index 1"/>
    <w:basedOn w:val="Normal"/>
    <w:next w:val="Normal"/>
    <w:autoRedefine/>
    <w:uiPriority w:val="99"/>
    <w:unhideWhenUsed/>
    <w:rsid w:val="00B01068"/>
    <w:pPr>
      <w:ind w:left="220" w:hanging="220"/>
    </w:pPr>
    <w:rPr>
      <w:rFonts w:asciiTheme="minorHAnsi" w:hAnsiTheme="minorHAnsi"/>
      <w:sz w:val="20"/>
      <w:szCs w:val="20"/>
    </w:rPr>
  </w:style>
  <w:style w:type="paragraph" w:styleId="Index2">
    <w:name w:val="index 2"/>
    <w:basedOn w:val="Normal"/>
    <w:next w:val="Normal"/>
    <w:autoRedefine/>
    <w:uiPriority w:val="99"/>
    <w:unhideWhenUsed/>
    <w:rsid w:val="00B01068"/>
    <w:pPr>
      <w:ind w:left="440" w:hanging="220"/>
    </w:pPr>
    <w:rPr>
      <w:rFonts w:asciiTheme="minorHAnsi" w:hAnsiTheme="minorHAnsi"/>
      <w:sz w:val="20"/>
      <w:szCs w:val="20"/>
    </w:rPr>
  </w:style>
  <w:style w:type="paragraph" w:styleId="Index3">
    <w:name w:val="index 3"/>
    <w:basedOn w:val="Normal"/>
    <w:next w:val="Normal"/>
    <w:autoRedefine/>
    <w:uiPriority w:val="99"/>
    <w:unhideWhenUsed/>
    <w:rsid w:val="00B01068"/>
    <w:pPr>
      <w:ind w:left="660" w:hanging="220"/>
    </w:pPr>
    <w:rPr>
      <w:rFonts w:asciiTheme="minorHAnsi" w:hAnsiTheme="minorHAnsi"/>
      <w:sz w:val="20"/>
      <w:szCs w:val="20"/>
    </w:rPr>
  </w:style>
  <w:style w:type="paragraph" w:styleId="Index4">
    <w:name w:val="index 4"/>
    <w:basedOn w:val="Normal"/>
    <w:next w:val="Normal"/>
    <w:autoRedefine/>
    <w:uiPriority w:val="99"/>
    <w:unhideWhenUsed/>
    <w:rsid w:val="00B01068"/>
    <w:pPr>
      <w:ind w:left="880" w:hanging="220"/>
    </w:pPr>
    <w:rPr>
      <w:rFonts w:asciiTheme="minorHAnsi" w:hAnsiTheme="minorHAnsi"/>
      <w:sz w:val="20"/>
      <w:szCs w:val="20"/>
    </w:rPr>
  </w:style>
  <w:style w:type="paragraph" w:styleId="Index5">
    <w:name w:val="index 5"/>
    <w:basedOn w:val="Normal"/>
    <w:next w:val="Normal"/>
    <w:autoRedefine/>
    <w:uiPriority w:val="99"/>
    <w:unhideWhenUsed/>
    <w:rsid w:val="00B01068"/>
    <w:pPr>
      <w:ind w:left="1100" w:hanging="220"/>
    </w:pPr>
    <w:rPr>
      <w:rFonts w:asciiTheme="minorHAnsi" w:hAnsiTheme="minorHAnsi"/>
      <w:sz w:val="20"/>
      <w:szCs w:val="20"/>
    </w:rPr>
  </w:style>
  <w:style w:type="paragraph" w:styleId="Index6">
    <w:name w:val="index 6"/>
    <w:basedOn w:val="Normal"/>
    <w:next w:val="Normal"/>
    <w:autoRedefine/>
    <w:uiPriority w:val="99"/>
    <w:unhideWhenUsed/>
    <w:rsid w:val="00B01068"/>
    <w:pPr>
      <w:ind w:left="1320" w:hanging="220"/>
    </w:pPr>
    <w:rPr>
      <w:rFonts w:asciiTheme="minorHAnsi" w:hAnsiTheme="minorHAnsi"/>
      <w:sz w:val="20"/>
      <w:szCs w:val="20"/>
    </w:rPr>
  </w:style>
  <w:style w:type="paragraph" w:styleId="Index7">
    <w:name w:val="index 7"/>
    <w:basedOn w:val="Normal"/>
    <w:next w:val="Normal"/>
    <w:autoRedefine/>
    <w:uiPriority w:val="99"/>
    <w:unhideWhenUsed/>
    <w:rsid w:val="00B01068"/>
    <w:pPr>
      <w:ind w:left="1540" w:hanging="220"/>
    </w:pPr>
    <w:rPr>
      <w:rFonts w:asciiTheme="minorHAnsi" w:hAnsiTheme="minorHAnsi"/>
      <w:sz w:val="20"/>
      <w:szCs w:val="20"/>
    </w:rPr>
  </w:style>
  <w:style w:type="paragraph" w:styleId="Index8">
    <w:name w:val="index 8"/>
    <w:basedOn w:val="Normal"/>
    <w:next w:val="Normal"/>
    <w:autoRedefine/>
    <w:uiPriority w:val="99"/>
    <w:unhideWhenUsed/>
    <w:rsid w:val="00B01068"/>
    <w:pPr>
      <w:ind w:left="1760" w:hanging="220"/>
    </w:pPr>
    <w:rPr>
      <w:rFonts w:asciiTheme="minorHAnsi" w:hAnsiTheme="minorHAnsi"/>
      <w:sz w:val="20"/>
      <w:szCs w:val="20"/>
    </w:rPr>
  </w:style>
  <w:style w:type="paragraph" w:styleId="Index9">
    <w:name w:val="index 9"/>
    <w:basedOn w:val="Normal"/>
    <w:next w:val="Normal"/>
    <w:autoRedefine/>
    <w:uiPriority w:val="99"/>
    <w:unhideWhenUsed/>
    <w:rsid w:val="00B01068"/>
    <w:pPr>
      <w:ind w:left="1980" w:hanging="220"/>
    </w:pPr>
    <w:rPr>
      <w:rFonts w:asciiTheme="minorHAnsi" w:hAnsiTheme="minorHAnsi"/>
      <w:sz w:val="20"/>
      <w:szCs w:val="20"/>
    </w:rPr>
  </w:style>
  <w:style w:type="paragraph" w:styleId="IndexHeading">
    <w:name w:val="index heading"/>
    <w:basedOn w:val="Normal"/>
    <w:next w:val="Index1"/>
    <w:uiPriority w:val="99"/>
    <w:unhideWhenUsed/>
    <w:rsid w:val="00B01068"/>
    <w:pPr>
      <w:spacing w:before="120" w:after="120"/>
    </w:pPr>
    <w:rPr>
      <w:rFonts w:asciiTheme="minorHAnsi" w:hAnsiTheme="minorHAnsi"/>
      <w:i/>
      <w:sz w:val="20"/>
      <w:szCs w:val="20"/>
    </w:rPr>
  </w:style>
  <w:style w:type="paragraph" w:styleId="TOC2">
    <w:name w:val="toc 2"/>
    <w:basedOn w:val="Normal"/>
    <w:next w:val="Normal"/>
    <w:autoRedefine/>
    <w:uiPriority w:val="39"/>
    <w:unhideWhenUsed/>
    <w:rsid w:val="00B01068"/>
    <w:pPr>
      <w:ind w:left="220"/>
    </w:pPr>
    <w:rPr>
      <w:rFonts w:asciiTheme="minorHAnsi" w:hAnsiTheme="minorHAnsi"/>
      <w:smallCaps/>
    </w:rPr>
  </w:style>
  <w:style w:type="paragraph" w:styleId="TOC1">
    <w:name w:val="toc 1"/>
    <w:basedOn w:val="Normal"/>
    <w:next w:val="Normal"/>
    <w:autoRedefine/>
    <w:uiPriority w:val="39"/>
    <w:unhideWhenUsed/>
    <w:rsid w:val="004711DC"/>
    <w:pPr>
      <w:spacing w:before="120"/>
    </w:pPr>
    <w:rPr>
      <w:rFonts w:asciiTheme="minorHAnsi" w:hAnsiTheme="minorHAnsi"/>
      <w:b/>
      <w:caps/>
      <w:sz w:val="24"/>
      <w:szCs w:val="24"/>
    </w:rPr>
  </w:style>
  <w:style w:type="paragraph" w:styleId="TOC3">
    <w:name w:val="toc 3"/>
    <w:basedOn w:val="Normal"/>
    <w:next w:val="Normal"/>
    <w:autoRedefine/>
    <w:uiPriority w:val="39"/>
    <w:unhideWhenUsed/>
    <w:rsid w:val="00B01068"/>
    <w:pPr>
      <w:ind w:left="440"/>
    </w:pPr>
    <w:rPr>
      <w:rFonts w:asciiTheme="minorHAnsi" w:hAnsiTheme="minorHAnsi"/>
      <w:i/>
    </w:rPr>
  </w:style>
  <w:style w:type="paragraph" w:styleId="TOC4">
    <w:name w:val="toc 4"/>
    <w:basedOn w:val="Normal"/>
    <w:next w:val="Normal"/>
    <w:autoRedefine/>
    <w:uiPriority w:val="39"/>
    <w:unhideWhenUsed/>
    <w:rsid w:val="00B01068"/>
    <w:pPr>
      <w:ind w:left="660"/>
    </w:pPr>
    <w:rPr>
      <w:rFonts w:asciiTheme="minorHAnsi" w:hAnsiTheme="minorHAnsi"/>
      <w:sz w:val="18"/>
      <w:szCs w:val="18"/>
    </w:rPr>
  </w:style>
  <w:style w:type="paragraph" w:styleId="TOC5">
    <w:name w:val="toc 5"/>
    <w:basedOn w:val="Normal"/>
    <w:next w:val="Normal"/>
    <w:autoRedefine/>
    <w:uiPriority w:val="39"/>
    <w:unhideWhenUsed/>
    <w:rsid w:val="00B01068"/>
    <w:pPr>
      <w:ind w:left="880"/>
    </w:pPr>
    <w:rPr>
      <w:rFonts w:asciiTheme="minorHAnsi" w:hAnsiTheme="minorHAnsi"/>
      <w:sz w:val="18"/>
      <w:szCs w:val="18"/>
    </w:rPr>
  </w:style>
  <w:style w:type="paragraph" w:styleId="TOC6">
    <w:name w:val="toc 6"/>
    <w:basedOn w:val="Normal"/>
    <w:next w:val="Normal"/>
    <w:autoRedefine/>
    <w:uiPriority w:val="39"/>
    <w:unhideWhenUsed/>
    <w:rsid w:val="00B01068"/>
    <w:pPr>
      <w:ind w:left="1100"/>
    </w:pPr>
    <w:rPr>
      <w:rFonts w:asciiTheme="minorHAnsi" w:hAnsiTheme="minorHAnsi"/>
      <w:sz w:val="18"/>
      <w:szCs w:val="18"/>
    </w:rPr>
  </w:style>
  <w:style w:type="paragraph" w:styleId="TOC7">
    <w:name w:val="toc 7"/>
    <w:basedOn w:val="Normal"/>
    <w:next w:val="Normal"/>
    <w:autoRedefine/>
    <w:uiPriority w:val="39"/>
    <w:unhideWhenUsed/>
    <w:rsid w:val="00B01068"/>
    <w:pPr>
      <w:ind w:left="1320"/>
    </w:pPr>
    <w:rPr>
      <w:rFonts w:asciiTheme="minorHAnsi" w:hAnsiTheme="minorHAnsi"/>
      <w:sz w:val="18"/>
      <w:szCs w:val="18"/>
    </w:rPr>
  </w:style>
  <w:style w:type="paragraph" w:styleId="TOC8">
    <w:name w:val="toc 8"/>
    <w:basedOn w:val="Normal"/>
    <w:next w:val="Normal"/>
    <w:autoRedefine/>
    <w:uiPriority w:val="39"/>
    <w:unhideWhenUsed/>
    <w:rsid w:val="00B01068"/>
    <w:pPr>
      <w:ind w:left="1540"/>
    </w:pPr>
    <w:rPr>
      <w:rFonts w:asciiTheme="minorHAnsi" w:hAnsiTheme="minorHAnsi"/>
      <w:sz w:val="18"/>
      <w:szCs w:val="18"/>
    </w:rPr>
  </w:style>
  <w:style w:type="paragraph" w:styleId="TOC9">
    <w:name w:val="toc 9"/>
    <w:basedOn w:val="Normal"/>
    <w:next w:val="Normal"/>
    <w:autoRedefine/>
    <w:uiPriority w:val="39"/>
    <w:unhideWhenUsed/>
    <w:rsid w:val="00B01068"/>
    <w:pPr>
      <w:ind w:left="1760"/>
    </w:pPr>
    <w:rPr>
      <w:rFonts w:asciiTheme="minorHAnsi" w:hAnsiTheme="minorHAnsi"/>
      <w:sz w:val="18"/>
      <w:szCs w:val="18"/>
    </w:rPr>
  </w:style>
  <w:style w:type="character" w:customStyle="1" w:styleId="Heading7Char">
    <w:name w:val="Heading 7 Char"/>
    <w:basedOn w:val="DefaultParagraphFont"/>
    <w:link w:val="Heading7"/>
    <w:uiPriority w:val="9"/>
    <w:rsid w:val="00B01068"/>
    <w:rPr>
      <w:rFonts w:asciiTheme="majorHAnsi" w:eastAsiaTheme="majorEastAsia" w:hAnsiTheme="majorHAnsi" w:cstheme="majorBidi"/>
      <w:i/>
      <w:iCs/>
      <w:color w:val="243F60" w:themeColor="accent1" w:themeShade="7F"/>
    </w:rPr>
  </w:style>
  <w:style w:type="paragraph" w:customStyle="1" w:styleId="Style1">
    <w:name w:val="Style1"/>
    <w:basedOn w:val="Heading2"/>
    <w:rsid w:val="00C56EA7"/>
    <w:rPr>
      <w:i/>
    </w:rPr>
  </w:style>
  <w:style w:type="table" w:styleId="TableGrid">
    <w:name w:val="Table Grid"/>
    <w:basedOn w:val="TableNormal"/>
    <w:uiPriority w:val="59"/>
    <w:rsid w:val="003418F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3418FF"/>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3418FF"/>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418FF"/>
    <w:pPr>
      <w:spacing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3418FF"/>
    <w:pPr>
      <w:spacing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3418FF"/>
    <w:pPr>
      <w:spacing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3418FF"/>
    <w:pPr>
      <w:spacing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627065">
      <w:bodyDiv w:val="1"/>
      <w:marLeft w:val="0"/>
      <w:marRight w:val="0"/>
      <w:marTop w:val="0"/>
      <w:marBottom w:val="0"/>
      <w:divBdr>
        <w:top w:val="none" w:sz="0" w:space="0" w:color="auto"/>
        <w:left w:val="none" w:sz="0" w:space="0" w:color="auto"/>
        <w:bottom w:val="none" w:sz="0" w:space="0" w:color="auto"/>
        <w:right w:val="none" w:sz="0" w:space="0" w:color="auto"/>
      </w:divBdr>
    </w:div>
    <w:div w:id="118844188">
      <w:bodyDiv w:val="1"/>
      <w:marLeft w:val="0"/>
      <w:marRight w:val="0"/>
      <w:marTop w:val="0"/>
      <w:marBottom w:val="0"/>
      <w:divBdr>
        <w:top w:val="none" w:sz="0" w:space="0" w:color="auto"/>
        <w:left w:val="none" w:sz="0" w:space="0" w:color="auto"/>
        <w:bottom w:val="none" w:sz="0" w:space="0" w:color="auto"/>
        <w:right w:val="none" w:sz="0" w:space="0" w:color="auto"/>
      </w:divBdr>
    </w:div>
    <w:div w:id="131946656">
      <w:bodyDiv w:val="1"/>
      <w:marLeft w:val="0"/>
      <w:marRight w:val="0"/>
      <w:marTop w:val="0"/>
      <w:marBottom w:val="0"/>
      <w:divBdr>
        <w:top w:val="none" w:sz="0" w:space="0" w:color="auto"/>
        <w:left w:val="none" w:sz="0" w:space="0" w:color="auto"/>
        <w:bottom w:val="none" w:sz="0" w:space="0" w:color="auto"/>
        <w:right w:val="none" w:sz="0" w:space="0" w:color="auto"/>
      </w:divBdr>
    </w:div>
    <w:div w:id="243925435">
      <w:bodyDiv w:val="1"/>
      <w:marLeft w:val="0"/>
      <w:marRight w:val="0"/>
      <w:marTop w:val="0"/>
      <w:marBottom w:val="0"/>
      <w:divBdr>
        <w:top w:val="none" w:sz="0" w:space="0" w:color="auto"/>
        <w:left w:val="none" w:sz="0" w:space="0" w:color="auto"/>
        <w:bottom w:val="none" w:sz="0" w:space="0" w:color="auto"/>
        <w:right w:val="none" w:sz="0" w:space="0" w:color="auto"/>
      </w:divBdr>
    </w:div>
    <w:div w:id="368340524">
      <w:bodyDiv w:val="1"/>
      <w:marLeft w:val="0"/>
      <w:marRight w:val="0"/>
      <w:marTop w:val="0"/>
      <w:marBottom w:val="0"/>
      <w:divBdr>
        <w:top w:val="none" w:sz="0" w:space="0" w:color="auto"/>
        <w:left w:val="none" w:sz="0" w:space="0" w:color="auto"/>
        <w:bottom w:val="none" w:sz="0" w:space="0" w:color="auto"/>
        <w:right w:val="none" w:sz="0" w:space="0" w:color="auto"/>
      </w:divBdr>
    </w:div>
    <w:div w:id="388772998">
      <w:bodyDiv w:val="1"/>
      <w:marLeft w:val="0"/>
      <w:marRight w:val="0"/>
      <w:marTop w:val="0"/>
      <w:marBottom w:val="0"/>
      <w:divBdr>
        <w:top w:val="none" w:sz="0" w:space="0" w:color="auto"/>
        <w:left w:val="none" w:sz="0" w:space="0" w:color="auto"/>
        <w:bottom w:val="none" w:sz="0" w:space="0" w:color="auto"/>
        <w:right w:val="none" w:sz="0" w:space="0" w:color="auto"/>
      </w:divBdr>
      <w:divsChild>
        <w:div w:id="1324554482">
          <w:marLeft w:val="0"/>
          <w:marRight w:val="0"/>
          <w:marTop w:val="0"/>
          <w:marBottom w:val="0"/>
          <w:divBdr>
            <w:top w:val="none" w:sz="0" w:space="0" w:color="auto"/>
            <w:left w:val="none" w:sz="0" w:space="0" w:color="auto"/>
            <w:bottom w:val="none" w:sz="0" w:space="0" w:color="auto"/>
            <w:right w:val="none" w:sz="0" w:space="0" w:color="auto"/>
          </w:divBdr>
          <w:divsChild>
            <w:div w:id="948509053">
              <w:marLeft w:val="0"/>
              <w:marRight w:val="0"/>
              <w:marTop w:val="0"/>
              <w:marBottom w:val="0"/>
              <w:divBdr>
                <w:top w:val="none" w:sz="0" w:space="0" w:color="auto"/>
                <w:left w:val="none" w:sz="0" w:space="0" w:color="auto"/>
                <w:bottom w:val="none" w:sz="0" w:space="0" w:color="auto"/>
                <w:right w:val="none" w:sz="0" w:space="0" w:color="auto"/>
              </w:divBdr>
              <w:divsChild>
                <w:div w:id="74622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091305">
      <w:bodyDiv w:val="1"/>
      <w:marLeft w:val="0"/>
      <w:marRight w:val="0"/>
      <w:marTop w:val="0"/>
      <w:marBottom w:val="0"/>
      <w:divBdr>
        <w:top w:val="none" w:sz="0" w:space="0" w:color="auto"/>
        <w:left w:val="none" w:sz="0" w:space="0" w:color="auto"/>
        <w:bottom w:val="none" w:sz="0" w:space="0" w:color="auto"/>
        <w:right w:val="none" w:sz="0" w:space="0" w:color="auto"/>
      </w:divBdr>
    </w:div>
    <w:div w:id="559563622">
      <w:bodyDiv w:val="1"/>
      <w:marLeft w:val="0"/>
      <w:marRight w:val="0"/>
      <w:marTop w:val="0"/>
      <w:marBottom w:val="0"/>
      <w:divBdr>
        <w:top w:val="none" w:sz="0" w:space="0" w:color="auto"/>
        <w:left w:val="none" w:sz="0" w:space="0" w:color="auto"/>
        <w:bottom w:val="none" w:sz="0" w:space="0" w:color="auto"/>
        <w:right w:val="none" w:sz="0" w:space="0" w:color="auto"/>
      </w:divBdr>
    </w:div>
    <w:div w:id="880552758">
      <w:bodyDiv w:val="1"/>
      <w:marLeft w:val="0"/>
      <w:marRight w:val="0"/>
      <w:marTop w:val="0"/>
      <w:marBottom w:val="0"/>
      <w:divBdr>
        <w:top w:val="none" w:sz="0" w:space="0" w:color="auto"/>
        <w:left w:val="none" w:sz="0" w:space="0" w:color="auto"/>
        <w:bottom w:val="none" w:sz="0" w:space="0" w:color="auto"/>
        <w:right w:val="none" w:sz="0" w:space="0" w:color="auto"/>
      </w:divBdr>
    </w:div>
    <w:div w:id="981547273">
      <w:bodyDiv w:val="1"/>
      <w:marLeft w:val="0"/>
      <w:marRight w:val="0"/>
      <w:marTop w:val="0"/>
      <w:marBottom w:val="0"/>
      <w:divBdr>
        <w:top w:val="none" w:sz="0" w:space="0" w:color="auto"/>
        <w:left w:val="none" w:sz="0" w:space="0" w:color="auto"/>
        <w:bottom w:val="none" w:sz="0" w:space="0" w:color="auto"/>
        <w:right w:val="none" w:sz="0" w:space="0" w:color="auto"/>
      </w:divBdr>
      <w:divsChild>
        <w:div w:id="744258073">
          <w:marLeft w:val="0"/>
          <w:marRight w:val="0"/>
          <w:marTop w:val="0"/>
          <w:marBottom w:val="0"/>
          <w:divBdr>
            <w:top w:val="none" w:sz="0" w:space="0" w:color="auto"/>
            <w:left w:val="none" w:sz="0" w:space="0" w:color="auto"/>
            <w:bottom w:val="none" w:sz="0" w:space="0" w:color="auto"/>
            <w:right w:val="none" w:sz="0" w:space="0" w:color="auto"/>
          </w:divBdr>
          <w:divsChild>
            <w:div w:id="1898737693">
              <w:marLeft w:val="0"/>
              <w:marRight w:val="0"/>
              <w:marTop w:val="0"/>
              <w:marBottom w:val="0"/>
              <w:divBdr>
                <w:top w:val="none" w:sz="0" w:space="0" w:color="auto"/>
                <w:left w:val="none" w:sz="0" w:space="0" w:color="auto"/>
                <w:bottom w:val="none" w:sz="0" w:space="0" w:color="auto"/>
                <w:right w:val="none" w:sz="0" w:space="0" w:color="auto"/>
              </w:divBdr>
              <w:divsChild>
                <w:div w:id="9830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304226">
      <w:bodyDiv w:val="1"/>
      <w:marLeft w:val="0"/>
      <w:marRight w:val="0"/>
      <w:marTop w:val="0"/>
      <w:marBottom w:val="0"/>
      <w:divBdr>
        <w:top w:val="none" w:sz="0" w:space="0" w:color="auto"/>
        <w:left w:val="none" w:sz="0" w:space="0" w:color="auto"/>
        <w:bottom w:val="none" w:sz="0" w:space="0" w:color="auto"/>
        <w:right w:val="none" w:sz="0" w:space="0" w:color="auto"/>
      </w:divBdr>
    </w:div>
    <w:div w:id="1446193426">
      <w:bodyDiv w:val="1"/>
      <w:marLeft w:val="0"/>
      <w:marRight w:val="0"/>
      <w:marTop w:val="0"/>
      <w:marBottom w:val="0"/>
      <w:divBdr>
        <w:top w:val="none" w:sz="0" w:space="0" w:color="auto"/>
        <w:left w:val="none" w:sz="0" w:space="0" w:color="auto"/>
        <w:bottom w:val="none" w:sz="0" w:space="0" w:color="auto"/>
        <w:right w:val="none" w:sz="0" w:space="0" w:color="auto"/>
      </w:divBdr>
    </w:div>
    <w:div w:id="1542788765">
      <w:bodyDiv w:val="1"/>
      <w:marLeft w:val="0"/>
      <w:marRight w:val="0"/>
      <w:marTop w:val="0"/>
      <w:marBottom w:val="0"/>
      <w:divBdr>
        <w:top w:val="none" w:sz="0" w:space="0" w:color="auto"/>
        <w:left w:val="none" w:sz="0" w:space="0" w:color="auto"/>
        <w:bottom w:val="none" w:sz="0" w:space="0" w:color="auto"/>
        <w:right w:val="none" w:sz="0" w:space="0" w:color="auto"/>
      </w:divBdr>
    </w:div>
    <w:div w:id="185899948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gregorytadams/BA" TargetMode="External"/><Relationship Id="rId20" Type="http://schemas.openxmlformats.org/officeDocument/2006/relationships/image" Target="media/image3.tiff"/><Relationship Id="rId21" Type="http://schemas.openxmlformats.org/officeDocument/2006/relationships/image" Target="media/image4.tiff"/><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https://www.propublica.org/article/machine-bias-risk-assessments-in-criminal-sentencing" TargetMode="External"/><Relationship Id="rId11" Type="http://schemas.openxmlformats.org/officeDocument/2006/relationships/hyperlink" Target="http://journals.sagepub.com/doi/pdf/10.1177/0093854808326545" TargetMode="External"/><Relationship Id="rId12" Type="http://schemas.openxmlformats.org/officeDocument/2006/relationships/hyperlink" Target="http://go.volarisgroup.com/rs/430-MBX-989/images/ProPublica_Commentary_Final_070616.pdf" TargetMode="External"/><Relationship Id="rId13" Type="http://schemas.openxmlformats.org/officeDocument/2006/relationships/hyperlink" Target="https://www.propublica.org/article/propublica-responds-to-companys-critique-of-machine-bias-story" TargetMode="External"/><Relationship Id="rId14" Type="http://schemas.openxmlformats.org/officeDocument/2006/relationships/hyperlink" Target="https://www.propublica.org/article/technical-response-to-northpointe" TargetMode="External"/><Relationship Id="rId15" Type="http://schemas.openxmlformats.org/officeDocument/2006/relationships/hyperlink" Target="https://www.documentcloud.org/documents/3248777-Lowenkamp-Fedprobation-sept2016-0.html" TargetMode="External"/><Relationship Id="rId16" Type="http://schemas.openxmlformats.org/officeDocument/2006/relationships/hyperlink" Target="https://www.propublica.org/article/bias-in-criminal-risk-scores-is-mathematically-inevitable-researchers-say" TargetMode="External"/><Relationship Id="rId17" Type="http://schemas.openxmlformats.org/officeDocument/2006/relationships/hyperlink" Target="https://arxiv.org/abs/1609.05807" TargetMode="External"/><Relationship Id="rId18" Type="http://schemas.openxmlformats.org/officeDocument/2006/relationships/image" Target="media/image1.tiff"/><Relationship Id="rId19" Type="http://schemas.openxmlformats.org/officeDocument/2006/relationships/image" Target="media/image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gregorytadams/BA"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fordfoundation.org/ideas/equals-change-blog/posts/can-computers-be-racist-big-data-inequality-and-discrimination/" TargetMode="External"/><Relationship Id="rId4" Type="http://schemas.openxmlformats.org/officeDocument/2006/relationships/hyperlink" Target="https://www.ncjrs.gov/pdffiles1/nij/grants/243830.pdf" TargetMode="External"/><Relationship Id="rId5" Type="http://schemas.openxmlformats.org/officeDocument/2006/relationships/hyperlink" Target="http://www.sciencemag.org/news/2016/09/can-predictive-policing-prevent-crime-it-happens" TargetMode="External"/><Relationship Id="rId6" Type="http://schemas.openxmlformats.org/officeDocument/2006/relationships/hyperlink" Target="http://www.nytimes.com/2016/05/24/us/armed-with-data-chicago-police-try-to-predict-who-may-shoot-or-be-shot.html" TargetMode="External"/><Relationship Id="rId7" Type="http://schemas.openxmlformats.org/officeDocument/2006/relationships/hyperlink" Target="http://www.nytimes.com/2015/09/25/us/police-program-aims-to-pinpoint-those-most-likely-to-commit-crimes.html" TargetMode="External"/><Relationship Id="rId8" Type="http://schemas.openxmlformats.org/officeDocument/2006/relationships/hyperlink" Target="https://dssg.uchicago.edu/wp-content/uploads/2016/04/montogmery-kd2015.pdf" TargetMode="External"/><Relationship Id="rId9" Type="http://schemas.openxmlformats.org/officeDocument/2006/relationships/hyperlink" Target="https://www.wicourts.gov/sc/opinion/DisplayDocument.pdf?content=pdf&amp;seqNo=171690" TargetMode="External"/><Relationship Id="rId1" Type="http://schemas.openxmlformats.org/officeDocument/2006/relationships/hyperlink" Target="http://money.cnn.com/2016/09/06/technology/weapons-of-math-destruction/index.html" TargetMode="External"/><Relationship Id="rId2" Type="http://schemas.openxmlformats.org/officeDocument/2006/relationships/hyperlink" Target="http://www.nationalreview.com/corner/439846/no-math-isnt-raci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F961481-0B1D-BE4C-894C-96C2C6241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35</Pages>
  <Words>6975</Words>
  <Characters>39762</Characters>
  <Application>Microsoft Macintosh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Risk Analysis and Criminal Justice</vt:lpstr>
    </vt:vector>
  </TitlesOfParts>
  <Company>Hewlett-Packard</Company>
  <LinksUpToDate>false</LinksUpToDate>
  <CharactersWithSpaces>46644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Risk Analysis and Criminal Justice</dc:title>
  <dc:subject>A Study of Bias in the Implementation of Machine-Learning Recidivism Risk Algorithms at the State and Local Level</dc:subject>
  <dc:creator>Gregory T Adams</dc:creator>
  <cp:lastModifiedBy>Microsoft Office User</cp:lastModifiedBy>
  <cp:revision>8</cp:revision>
  <dcterms:created xsi:type="dcterms:W3CDTF">2017-02-04T21:48:00Z</dcterms:created>
  <dcterms:modified xsi:type="dcterms:W3CDTF">2017-02-07T02:56:00Z</dcterms:modified>
</cp:coreProperties>
</file>